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12539E" w14:textId="36ACA7B2" w:rsidR="5590E166" w:rsidRDefault="002E6AA5" w:rsidP="00491BC7">
      <w:pPr>
        <w:spacing w:before="240" w:line="360" w:lineRule="auto"/>
        <w:outlineLvl w:val="0"/>
        <w:rPr>
          <w:rFonts w:asciiTheme="minorHAnsi" w:eastAsiaTheme="minorEastAsia" w:hAnsiTheme="minorHAnsi" w:cstheme="minorBidi"/>
          <w:lang w:val="en-GB"/>
        </w:rPr>
      </w:pPr>
      <w:r>
        <w:rPr>
          <w:rFonts w:asciiTheme="minorHAnsi" w:eastAsiaTheme="minorEastAsia" w:hAnsiTheme="minorHAnsi" w:cstheme="minorBidi"/>
          <w:lang w:val="en-GB"/>
        </w:rPr>
        <w:t>Evolution</w:t>
      </w:r>
      <w:r w:rsidR="5590E166" w:rsidRPr="5590E166">
        <w:rPr>
          <w:rFonts w:asciiTheme="minorHAnsi" w:eastAsiaTheme="minorEastAsia" w:hAnsiTheme="minorHAnsi" w:cstheme="minorBidi"/>
          <w:lang w:val="en-GB"/>
        </w:rPr>
        <w:t xml:space="preserve"> along a parallel/non-parallel continuum in Pacific and Atlantic </w:t>
      </w:r>
      <w:r>
        <w:rPr>
          <w:rFonts w:asciiTheme="minorHAnsi" w:eastAsiaTheme="minorEastAsia" w:hAnsiTheme="minorHAnsi" w:cstheme="minorBidi"/>
          <w:lang w:val="en-GB"/>
        </w:rPr>
        <w:t xml:space="preserve">feral </w:t>
      </w:r>
      <w:r w:rsidR="007B4011">
        <w:rPr>
          <w:rFonts w:asciiTheme="minorHAnsi" w:eastAsiaTheme="minorEastAsia" w:hAnsiTheme="minorHAnsi" w:cstheme="minorBidi"/>
          <w:lang w:val="en-GB"/>
        </w:rPr>
        <w:t xml:space="preserve">chickens, </w:t>
      </w:r>
      <w:r w:rsidR="5590E166" w:rsidRPr="5590E166">
        <w:rPr>
          <w:rFonts w:asciiTheme="minorHAnsi" w:eastAsiaTheme="minorEastAsia" w:hAnsiTheme="minorHAnsi" w:cstheme="minorBidi"/>
          <w:i/>
          <w:iCs/>
          <w:lang w:val="en-GB"/>
        </w:rPr>
        <w:t>G. gallus</w:t>
      </w:r>
    </w:p>
    <w:p w14:paraId="790EC1ED" w14:textId="1E027974" w:rsidR="00C03240" w:rsidRPr="00EE0265" w:rsidRDefault="330342A0" w:rsidP="330342A0">
      <w:pPr>
        <w:spacing w:before="240" w:line="360" w:lineRule="auto"/>
        <w:rPr>
          <w:rFonts w:asciiTheme="minorHAnsi" w:eastAsiaTheme="minorEastAsia" w:hAnsiTheme="minorHAnsi" w:cstheme="minorBidi"/>
          <w:vertAlign w:val="superscript"/>
          <w:lang w:val="en-GB"/>
        </w:rPr>
      </w:pPr>
      <w:r w:rsidRPr="330342A0">
        <w:rPr>
          <w:rFonts w:asciiTheme="minorHAnsi" w:eastAsiaTheme="minorEastAsia" w:hAnsiTheme="minorHAnsi" w:cstheme="minorBidi"/>
          <w:lang w:val="en-GB"/>
        </w:rPr>
        <w:t>Au</w:t>
      </w:r>
      <w:r w:rsidR="00EE0265">
        <w:rPr>
          <w:rFonts w:asciiTheme="minorHAnsi" w:eastAsiaTheme="minorEastAsia" w:hAnsiTheme="minorHAnsi" w:cstheme="minorBidi"/>
          <w:lang w:val="en-GB"/>
        </w:rPr>
        <w:t>thors: Gering, E</w:t>
      </w:r>
      <w:r w:rsidR="00BC1853">
        <w:rPr>
          <w:rFonts w:asciiTheme="minorHAnsi" w:eastAsiaTheme="minorEastAsia" w:hAnsiTheme="minorHAnsi" w:cstheme="minorBidi"/>
          <w:vertAlign w:val="superscript"/>
          <w:lang w:val="en-GB"/>
        </w:rPr>
        <w:t>1</w:t>
      </w:r>
      <w:r w:rsidR="00EE0265">
        <w:rPr>
          <w:rFonts w:asciiTheme="minorHAnsi" w:eastAsiaTheme="minorEastAsia" w:hAnsiTheme="minorHAnsi" w:cstheme="minorBidi"/>
          <w:lang w:val="en-GB"/>
        </w:rPr>
        <w:t xml:space="preserve">., </w:t>
      </w:r>
      <w:proofErr w:type="spellStart"/>
      <w:r w:rsidR="00EE0265">
        <w:rPr>
          <w:rFonts w:asciiTheme="minorHAnsi" w:eastAsiaTheme="minorEastAsia" w:hAnsiTheme="minorHAnsi" w:cstheme="minorBidi"/>
          <w:lang w:val="en-GB"/>
        </w:rPr>
        <w:t>Johnsson</w:t>
      </w:r>
      <w:proofErr w:type="spellEnd"/>
      <w:r w:rsidR="00EE0265">
        <w:rPr>
          <w:rFonts w:asciiTheme="minorHAnsi" w:eastAsiaTheme="minorEastAsia" w:hAnsiTheme="minorHAnsi" w:cstheme="minorBidi"/>
          <w:lang w:val="en-GB"/>
        </w:rPr>
        <w:t>, M.</w:t>
      </w:r>
      <w:r w:rsidR="00EE0265">
        <w:rPr>
          <w:rFonts w:asciiTheme="minorHAnsi" w:eastAsiaTheme="minorEastAsia" w:hAnsiTheme="minorHAnsi" w:cstheme="minorBidi"/>
          <w:vertAlign w:val="superscript"/>
          <w:lang w:val="en-GB"/>
        </w:rPr>
        <w:t>#2,3</w:t>
      </w:r>
      <w:r w:rsidRPr="330342A0">
        <w:rPr>
          <w:rFonts w:asciiTheme="minorHAnsi" w:eastAsiaTheme="minorEastAsia" w:hAnsiTheme="minorHAnsi" w:cstheme="minorBidi"/>
          <w:lang w:val="en-GB"/>
        </w:rPr>
        <w:t xml:space="preserve">, Martin </w:t>
      </w:r>
      <w:proofErr w:type="spellStart"/>
      <w:r w:rsidRPr="330342A0">
        <w:rPr>
          <w:rFonts w:asciiTheme="minorHAnsi" w:eastAsiaTheme="minorEastAsia" w:hAnsiTheme="minorHAnsi" w:cstheme="minorBidi"/>
          <w:lang w:val="en-GB"/>
        </w:rPr>
        <w:t>Cerezo</w:t>
      </w:r>
      <w:proofErr w:type="spellEnd"/>
      <w:r w:rsidRPr="330342A0">
        <w:rPr>
          <w:rFonts w:asciiTheme="minorHAnsi" w:eastAsiaTheme="minorEastAsia" w:hAnsiTheme="minorHAnsi" w:cstheme="minorBidi"/>
          <w:lang w:val="en-GB"/>
        </w:rPr>
        <w:t>, M.L.</w:t>
      </w:r>
      <w:r w:rsidR="00EE0265">
        <w:rPr>
          <w:rFonts w:asciiTheme="minorHAnsi" w:eastAsiaTheme="minorEastAsia" w:hAnsiTheme="minorHAnsi" w:cstheme="minorBidi"/>
          <w:vertAlign w:val="superscript"/>
          <w:lang w:val="en-GB"/>
        </w:rPr>
        <w:t>#2</w:t>
      </w:r>
      <w:r w:rsidRPr="330342A0">
        <w:rPr>
          <w:rFonts w:asciiTheme="minorHAnsi" w:eastAsiaTheme="minorEastAsia" w:hAnsiTheme="minorHAnsi" w:cstheme="minorBidi"/>
          <w:lang w:val="en-GB"/>
        </w:rPr>
        <w:t xml:space="preserve">, </w:t>
      </w:r>
      <w:r w:rsidR="008A0765">
        <w:rPr>
          <w:rFonts w:asciiTheme="minorHAnsi" w:eastAsiaTheme="minorEastAsia" w:hAnsiTheme="minorHAnsi" w:cstheme="minorBidi"/>
          <w:lang w:val="en-GB"/>
        </w:rPr>
        <w:t>St</w:t>
      </w:r>
      <w:del w:id="0" w:author="Steep, Alexander" w:date="2022-01-25T05:39:00Z">
        <w:r w:rsidR="008A0765" w:rsidDel="004D46DF">
          <w:rPr>
            <w:rFonts w:asciiTheme="minorHAnsi" w:eastAsiaTheme="minorEastAsia" w:hAnsiTheme="minorHAnsi" w:cstheme="minorBidi"/>
            <w:lang w:val="en-GB"/>
          </w:rPr>
          <w:delText>r</w:delText>
        </w:r>
      </w:del>
      <w:r w:rsidR="008A0765">
        <w:rPr>
          <w:rFonts w:asciiTheme="minorHAnsi" w:eastAsiaTheme="minorEastAsia" w:hAnsiTheme="minorHAnsi" w:cstheme="minorBidi"/>
          <w:lang w:val="en-GB"/>
        </w:rPr>
        <w:t>eep, A.</w:t>
      </w:r>
      <w:r w:rsidR="001E5C0B">
        <w:rPr>
          <w:rFonts w:asciiTheme="minorHAnsi" w:eastAsiaTheme="minorEastAsia" w:hAnsiTheme="minorHAnsi" w:cstheme="minorBidi"/>
          <w:vertAlign w:val="superscript"/>
          <w:lang w:val="en-GB"/>
        </w:rPr>
        <w:t>4</w:t>
      </w:r>
      <w:r w:rsidRPr="330342A0">
        <w:rPr>
          <w:rFonts w:asciiTheme="minorHAnsi" w:eastAsiaTheme="minorEastAsia" w:hAnsiTheme="minorHAnsi" w:cstheme="minorBidi"/>
          <w:lang w:val="en-GB"/>
        </w:rPr>
        <w:t xml:space="preserve"> Getty, T.</w:t>
      </w:r>
      <w:r w:rsidR="001E5C0B">
        <w:rPr>
          <w:rFonts w:asciiTheme="minorHAnsi" w:eastAsiaTheme="minorEastAsia" w:hAnsiTheme="minorHAnsi" w:cstheme="minorBidi"/>
          <w:vertAlign w:val="superscript"/>
          <w:lang w:val="en-GB"/>
        </w:rPr>
        <w:t>4</w:t>
      </w:r>
      <w:r w:rsidRPr="330342A0">
        <w:rPr>
          <w:rFonts w:asciiTheme="minorHAnsi" w:eastAsiaTheme="minorEastAsia" w:hAnsiTheme="minorHAnsi" w:cstheme="minorBidi"/>
          <w:lang w:val="en-GB"/>
        </w:rPr>
        <w:t xml:space="preserve">, </w:t>
      </w:r>
      <w:r w:rsidR="00BC1853" w:rsidRPr="330342A0">
        <w:rPr>
          <w:rFonts w:asciiTheme="minorHAnsi" w:eastAsiaTheme="minorEastAsia" w:hAnsiTheme="minorHAnsi" w:cstheme="minorBidi"/>
          <w:lang w:val="en-GB"/>
        </w:rPr>
        <w:t>Henriksen, R.</w:t>
      </w:r>
      <w:r w:rsidR="00BC1853">
        <w:rPr>
          <w:rFonts w:asciiTheme="minorHAnsi" w:eastAsiaTheme="minorEastAsia" w:hAnsiTheme="minorHAnsi" w:cstheme="minorBidi"/>
          <w:vertAlign w:val="superscript"/>
          <w:lang w:val="en-GB"/>
        </w:rPr>
        <w:t>2</w:t>
      </w:r>
      <w:r w:rsidRPr="330342A0">
        <w:rPr>
          <w:rFonts w:asciiTheme="minorHAnsi" w:eastAsiaTheme="minorEastAsia" w:hAnsiTheme="minorHAnsi" w:cstheme="minorBidi"/>
          <w:lang w:val="en-GB"/>
        </w:rPr>
        <w:t>, and Wright, D.</w:t>
      </w:r>
      <w:r w:rsidR="00EE0265">
        <w:rPr>
          <w:rFonts w:asciiTheme="minorHAnsi" w:eastAsiaTheme="minorEastAsia" w:hAnsiTheme="minorHAnsi" w:cstheme="minorBidi"/>
          <w:lang w:val="en-GB"/>
        </w:rPr>
        <w:t>*</w:t>
      </w:r>
      <w:r w:rsidR="00EE0265">
        <w:rPr>
          <w:rFonts w:asciiTheme="minorHAnsi" w:eastAsiaTheme="minorEastAsia" w:hAnsiTheme="minorHAnsi" w:cstheme="minorBidi"/>
          <w:vertAlign w:val="superscript"/>
          <w:lang w:val="en-GB"/>
        </w:rPr>
        <w:t>2</w:t>
      </w:r>
    </w:p>
    <w:p w14:paraId="41D94FDF" w14:textId="6AD890F4" w:rsidR="00BE4BAC" w:rsidRDefault="330342A0" w:rsidP="330342A0">
      <w:pPr>
        <w:spacing w:before="240" w:line="360" w:lineRule="auto"/>
        <w:rPr>
          <w:rFonts w:asciiTheme="minorHAnsi" w:eastAsiaTheme="minorEastAsia" w:hAnsiTheme="minorHAnsi" w:cstheme="minorBidi"/>
          <w:lang w:val="en-GB"/>
        </w:rPr>
      </w:pPr>
      <w:r w:rsidRPr="330342A0">
        <w:rPr>
          <w:rFonts w:asciiTheme="minorHAnsi" w:eastAsiaTheme="minorEastAsia" w:hAnsiTheme="minorHAnsi" w:cstheme="minorBidi"/>
          <w:lang w:val="en-GB"/>
        </w:rPr>
        <w:t>Affiliations:</w:t>
      </w:r>
    </w:p>
    <w:p w14:paraId="5CF1D08C" w14:textId="05F65DA0" w:rsidR="00EE0265" w:rsidRPr="00EE0265" w:rsidRDefault="00EE0265" w:rsidP="00EE0265">
      <w:pPr>
        <w:pStyle w:val="MDPI16affiliation"/>
        <w:rPr>
          <w:lang w:val="en-GB"/>
        </w:rPr>
      </w:pPr>
      <w:r>
        <w:rPr>
          <w:vertAlign w:val="superscript"/>
          <w:lang w:val="en-GB"/>
        </w:rPr>
        <w:t>1</w:t>
      </w:r>
      <w:r>
        <w:rPr>
          <w:vertAlign w:val="superscript"/>
          <w:lang w:val="en-GB"/>
        </w:rPr>
        <w:tab/>
      </w:r>
      <w:r w:rsidRPr="00EE0265">
        <w:rPr>
          <w:lang w:val="en-GB"/>
        </w:rPr>
        <w:t>Dep of</w:t>
      </w:r>
      <w:r>
        <w:rPr>
          <w:lang w:val="en-GB"/>
        </w:rPr>
        <w:t xml:space="preserve"> Biological Sciences, </w:t>
      </w:r>
      <w:proofErr w:type="spellStart"/>
      <w:r>
        <w:rPr>
          <w:lang w:val="en-GB"/>
        </w:rPr>
        <w:t>Halmos</w:t>
      </w:r>
      <w:proofErr w:type="spellEnd"/>
      <w:r>
        <w:rPr>
          <w:lang w:val="en-GB"/>
        </w:rPr>
        <w:t xml:space="preserve"> College of Arts and Sciences, Florida 33314-7796. USA</w:t>
      </w:r>
    </w:p>
    <w:p w14:paraId="02C76427" w14:textId="738ABDD5" w:rsidR="00EE0265" w:rsidRPr="00D368CB" w:rsidRDefault="00EE0265" w:rsidP="00EE0265">
      <w:pPr>
        <w:pStyle w:val="MDPI16affiliation"/>
        <w:rPr>
          <w:lang w:val="en-GB"/>
        </w:rPr>
      </w:pPr>
      <w:r>
        <w:rPr>
          <w:vertAlign w:val="superscript"/>
          <w:lang w:val="en-GB"/>
        </w:rPr>
        <w:t>2</w:t>
      </w:r>
      <w:r w:rsidRPr="00FB50C0">
        <w:rPr>
          <w:lang w:val="en-GB"/>
        </w:rPr>
        <w:tab/>
        <w:t xml:space="preserve">AVIAN Behavioural Genomics and Physiology group, IFM Biology, </w:t>
      </w:r>
      <w:proofErr w:type="spellStart"/>
      <w:r w:rsidRPr="00FB50C0">
        <w:rPr>
          <w:lang w:val="en-GB"/>
        </w:rPr>
        <w:t>Linko</w:t>
      </w:r>
      <w:r w:rsidRPr="00FB50C0">
        <w:rPr>
          <w:rFonts w:ascii="Times New Roman" w:hAnsi="Times New Roman"/>
          <w:lang w:val="en-GB"/>
        </w:rPr>
        <w:t>̈</w:t>
      </w:r>
      <w:r w:rsidRPr="00FB50C0">
        <w:rPr>
          <w:lang w:val="en-GB"/>
        </w:rPr>
        <w:t>ping</w:t>
      </w:r>
      <w:proofErr w:type="spellEnd"/>
      <w:r w:rsidRPr="00FB50C0">
        <w:rPr>
          <w:lang w:val="en-GB"/>
        </w:rPr>
        <w:t xml:space="preserve"> University, </w:t>
      </w:r>
      <w:r>
        <w:rPr>
          <w:lang w:val="en-GB"/>
        </w:rPr>
        <w:t xml:space="preserve">Linköping </w:t>
      </w:r>
      <w:r w:rsidRPr="00D368CB">
        <w:rPr>
          <w:lang w:val="en-GB"/>
        </w:rPr>
        <w:t>58183, Sweden</w:t>
      </w:r>
    </w:p>
    <w:p w14:paraId="31D423E2" w14:textId="56C49224" w:rsidR="00EE0265" w:rsidRDefault="001E5C0B" w:rsidP="00EE0265">
      <w:pPr>
        <w:pStyle w:val="MDPI16affiliation"/>
        <w:rPr>
          <w:lang w:val="en-GB"/>
        </w:rPr>
      </w:pPr>
      <w:r>
        <w:rPr>
          <w:position w:val="6"/>
          <w:vertAlign w:val="superscript"/>
          <w:lang w:val="en-GB"/>
        </w:rPr>
        <w:t>3</w:t>
      </w:r>
      <w:r w:rsidR="00EE0265" w:rsidRPr="00FB50C0">
        <w:rPr>
          <w:position w:val="6"/>
          <w:lang w:val="en-GB"/>
        </w:rPr>
        <w:tab/>
      </w:r>
      <w:r w:rsidR="00EE0265" w:rsidRPr="00FB50C0">
        <w:rPr>
          <w:lang w:val="en-GB"/>
        </w:rPr>
        <w:t>Department of Animal Breeding and Genetics, Swedish University of Agricultural Sciences, 750 07 Uppsala, Sweden</w:t>
      </w:r>
    </w:p>
    <w:p w14:paraId="4E8DA2A5" w14:textId="278E08FB" w:rsidR="00EE0265" w:rsidRDefault="001E5C0B" w:rsidP="00EE0265">
      <w:pPr>
        <w:pStyle w:val="MDPI16affiliation"/>
        <w:rPr>
          <w:lang w:val="en-GB"/>
        </w:rPr>
      </w:pPr>
      <w:r>
        <w:rPr>
          <w:vertAlign w:val="superscript"/>
          <w:lang w:val="en-GB"/>
        </w:rPr>
        <w:t>4</w:t>
      </w:r>
      <w:r w:rsidR="00EE0265">
        <w:rPr>
          <w:vertAlign w:val="superscript"/>
          <w:lang w:val="en-GB"/>
        </w:rPr>
        <w:tab/>
      </w:r>
      <w:del w:id="1" w:author="Steep, Alexander" w:date="2022-01-25T05:39:00Z">
        <w:r w:rsidR="00EE0265" w:rsidDel="004D46DF">
          <w:rPr>
            <w:lang w:val="en-GB"/>
          </w:rPr>
          <w:delText>Kellogg Biological Station, Michigan State University, 3700 East Gull Lake Road, Hickory Corners, MI 49060, USA</w:delText>
        </w:r>
      </w:del>
      <w:ins w:id="2" w:author="Steep, Alexander" w:date="2022-01-25T05:39:00Z">
        <w:r w:rsidR="004D46DF">
          <w:rPr>
            <w:lang w:val="en-GB"/>
          </w:rPr>
          <w:t xml:space="preserve">Genetics and Genome Sciences Program, Michigan State University, East Lansing, MI, </w:t>
        </w:r>
      </w:ins>
      <w:ins w:id="3" w:author="Steep, Alexander" w:date="2022-01-25T05:40:00Z">
        <w:r w:rsidR="004D46DF">
          <w:rPr>
            <w:lang w:val="en-GB"/>
          </w:rPr>
          <w:t>USA</w:t>
        </w:r>
      </w:ins>
    </w:p>
    <w:p w14:paraId="19817AB6" w14:textId="77777777" w:rsidR="00EE0265" w:rsidRDefault="00EE0265" w:rsidP="330342A0">
      <w:pPr>
        <w:spacing w:before="240" w:line="360" w:lineRule="auto"/>
        <w:rPr>
          <w:rFonts w:asciiTheme="minorHAnsi" w:eastAsiaTheme="minorEastAsia" w:hAnsiTheme="minorHAnsi" w:cstheme="minorBidi"/>
          <w:lang w:val="en-GB"/>
        </w:rPr>
      </w:pPr>
    </w:p>
    <w:p w14:paraId="5AD043D7" w14:textId="3E4288A8" w:rsidR="00EE0265" w:rsidRPr="00845D3D" w:rsidRDefault="00EE0265" w:rsidP="330342A0">
      <w:pPr>
        <w:spacing w:before="240" w:line="360" w:lineRule="auto"/>
        <w:rPr>
          <w:rFonts w:asciiTheme="minorHAnsi" w:eastAsiaTheme="minorEastAsia" w:hAnsiTheme="minorHAnsi" w:cstheme="minorBidi"/>
          <w:lang w:val="en-GB"/>
        </w:rPr>
      </w:pPr>
      <w:r>
        <w:rPr>
          <w:rFonts w:asciiTheme="minorHAnsi" w:eastAsiaTheme="minorEastAsia" w:hAnsiTheme="minorHAnsi" w:cstheme="minorBidi"/>
          <w:lang w:val="en-GB"/>
        </w:rPr>
        <w:t># These authors contributed equally</w:t>
      </w:r>
    </w:p>
    <w:p w14:paraId="113DDA41" w14:textId="790E5E01" w:rsidR="00BE4BAC" w:rsidRPr="00845D3D" w:rsidRDefault="330342A0" w:rsidP="00491BC7">
      <w:pPr>
        <w:spacing w:before="240" w:line="360" w:lineRule="auto"/>
        <w:outlineLvl w:val="0"/>
        <w:rPr>
          <w:rFonts w:asciiTheme="minorHAnsi" w:eastAsiaTheme="minorEastAsia" w:hAnsiTheme="minorHAnsi" w:cstheme="minorBidi"/>
          <w:lang w:val="en-GB"/>
        </w:rPr>
      </w:pPr>
      <w:r w:rsidRPr="330342A0">
        <w:rPr>
          <w:rFonts w:asciiTheme="minorHAnsi" w:eastAsiaTheme="minorEastAsia" w:hAnsiTheme="minorHAnsi" w:cstheme="minorBidi"/>
          <w:lang w:val="en-GB"/>
        </w:rPr>
        <w:t xml:space="preserve">Keywords: </w:t>
      </w:r>
      <w:proofErr w:type="spellStart"/>
      <w:r w:rsidR="00491BC7">
        <w:rPr>
          <w:rFonts w:asciiTheme="minorHAnsi" w:eastAsiaTheme="minorEastAsia" w:hAnsiTheme="minorHAnsi" w:cstheme="minorBidi"/>
          <w:lang w:val="en-GB"/>
        </w:rPr>
        <w:t>Feralisation</w:t>
      </w:r>
      <w:proofErr w:type="spellEnd"/>
      <w:r w:rsidRPr="330342A0">
        <w:rPr>
          <w:rFonts w:asciiTheme="minorHAnsi" w:eastAsiaTheme="minorEastAsia" w:hAnsiTheme="minorHAnsi" w:cstheme="minorBidi"/>
          <w:lang w:val="en-GB"/>
        </w:rPr>
        <w:t>, Population genomics, Invasi</w:t>
      </w:r>
      <w:r w:rsidR="00164850">
        <w:rPr>
          <w:rFonts w:asciiTheme="minorHAnsi" w:eastAsiaTheme="minorEastAsia" w:hAnsiTheme="minorHAnsi" w:cstheme="minorBidi"/>
          <w:lang w:val="en-GB"/>
        </w:rPr>
        <w:t>on Biology</w:t>
      </w:r>
      <w:r w:rsidRPr="330342A0">
        <w:rPr>
          <w:rFonts w:asciiTheme="minorHAnsi" w:eastAsiaTheme="minorEastAsia" w:hAnsiTheme="minorHAnsi" w:cstheme="minorBidi"/>
          <w:lang w:val="en-GB"/>
        </w:rPr>
        <w:t xml:space="preserve">, Adaptive evolution </w:t>
      </w:r>
    </w:p>
    <w:p w14:paraId="32059314" w14:textId="77777777" w:rsidR="00D678E8" w:rsidRDefault="00D678E8">
      <w:pPr>
        <w:rPr>
          <w:rFonts w:asciiTheme="minorHAnsi" w:eastAsiaTheme="minorEastAsia" w:hAnsiTheme="minorHAnsi" w:cstheme="minorBidi"/>
          <w:lang w:val="en-GB"/>
        </w:rPr>
      </w:pPr>
      <w:r>
        <w:rPr>
          <w:rFonts w:asciiTheme="minorHAnsi" w:eastAsiaTheme="minorEastAsia" w:hAnsiTheme="minorHAnsi" w:cstheme="minorBidi"/>
          <w:lang w:val="en-GB"/>
        </w:rPr>
        <w:br w:type="page"/>
      </w:r>
    </w:p>
    <w:p w14:paraId="2F4994C7" w14:textId="77777777" w:rsidR="001522A3" w:rsidRPr="00845D3D" w:rsidRDefault="5590E166" w:rsidP="001522A3">
      <w:pPr>
        <w:spacing w:before="240" w:line="360" w:lineRule="auto"/>
        <w:rPr>
          <w:rFonts w:asciiTheme="minorHAnsi" w:eastAsiaTheme="minorEastAsia" w:hAnsiTheme="minorHAnsi" w:cstheme="minorBidi"/>
          <w:lang w:val="en-GB"/>
        </w:rPr>
      </w:pPr>
      <w:r w:rsidRPr="5590E166">
        <w:rPr>
          <w:rFonts w:asciiTheme="minorHAnsi" w:eastAsiaTheme="minorEastAsia" w:hAnsiTheme="minorHAnsi" w:cstheme="minorBidi"/>
          <w:lang w:val="en-GB"/>
        </w:rPr>
        <w:lastRenderedPageBreak/>
        <w:t xml:space="preserve">Abstract: </w:t>
      </w:r>
      <w:r w:rsidR="001522A3" w:rsidRPr="5590E166">
        <w:rPr>
          <w:rFonts w:asciiTheme="minorHAnsi" w:eastAsiaTheme="minorEastAsia" w:hAnsiTheme="minorHAnsi" w:cstheme="minorBidi"/>
          <w:lang w:val="en-GB"/>
        </w:rPr>
        <w:t xml:space="preserve">Recent work indicates that </w:t>
      </w:r>
      <w:proofErr w:type="spellStart"/>
      <w:r w:rsidR="001522A3">
        <w:rPr>
          <w:rFonts w:asciiTheme="minorHAnsi" w:eastAsiaTheme="minorEastAsia" w:hAnsiTheme="minorHAnsi" w:cstheme="minorBidi"/>
          <w:lang w:val="en-GB"/>
        </w:rPr>
        <w:t>feralisation</w:t>
      </w:r>
      <w:proofErr w:type="spellEnd"/>
      <w:r w:rsidR="001522A3" w:rsidRPr="5590E166">
        <w:rPr>
          <w:rFonts w:asciiTheme="minorHAnsi" w:eastAsiaTheme="minorEastAsia" w:hAnsiTheme="minorHAnsi" w:cstheme="minorBidi"/>
          <w:lang w:val="en-GB"/>
        </w:rPr>
        <w:t xml:space="preserve"> is not a simple reversal of domestication</w:t>
      </w:r>
      <w:r w:rsidR="001522A3">
        <w:rPr>
          <w:rFonts w:asciiTheme="minorHAnsi" w:eastAsiaTheme="minorEastAsia" w:hAnsiTheme="minorHAnsi" w:cstheme="minorBidi"/>
          <w:lang w:val="en-GB"/>
        </w:rPr>
        <w:t>. Nonetheless the</w:t>
      </w:r>
      <w:r w:rsidR="001522A3" w:rsidRPr="5590E166">
        <w:rPr>
          <w:rFonts w:asciiTheme="minorHAnsi" w:eastAsiaTheme="minorEastAsia" w:hAnsiTheme="minorHAnsi" w:cstheme="minorBidi"/>
          <w:lang w:val="en-GB"/>
        </w:rPr>
        <w:t xml:space="preserve"> </w:t>
      </w:r>
      <w:r w:rsidR="001522A3">
        <w:rPr>
          <w:rFonts w:asciiTheme="minorHAnsi" w:eastAsiaTheme="minorEastAsia" w:hAnsiTheme="minorHAnsi" w:cstheme="minorBidi"/>
          <w:lang w:val="en-GB"/>
        </w:rPr>
        <w:t>predictability of evolutionary change across replicated feral populations</w:t>
      </w:r>
      <w:r w:rsidR="001522A3" w:rsidRPr="5590E166">
        <w:rPr>
          <w:rFonts w:asciiTheme="minorHAnsi" w:eastAsiaTheme="minorEastAsia" w:hAnsiTheme="minorHAnsi" w:cstheme="minorBidi"/>
          <w:lang w:val="en-GB"/>
        </w:rPr>
        <w:t xml:space="preserve"> remains unknown. In the present study we compare genes and traits of </w:t>
      </w:r>
      <w:r w:rsidR="001522A3">
        <w:rPr>
          <w:rFonts w:asciiTheme="minorHAnsi" w:eastAsiaTheme="minorEastAsia" w:hAnsiTheme="minorHAnsi" w:cstheme="minorBidi"/>
          <w:lang w:val="en-GB"/>
        </w:rPr>
        <w:t xml:space="preserve">two </w:t>
      </w:r>
      <w:r w:rsidR="001522A3" w:rsidRPr="5590E166">
        <w:rPr>
          <w:rFonts w:asciiTheme="minorHAnsi" w:eastAsiaTheme="minorEastAsia" w:hAnsiTheme="minorHAnsi" w:cstheme="minorBidi"/>
          <w:lang w:val="en-GB"/>
        </w:rPr>
        <w:t>independently feral populations of chickens (</w:t>
      </w:r>
      <w:r w:rsidR="001522A3" w:rsidRPr="5590E166">
        <w:rPr>
          <w:rFonts w:asciiTheme="minorHAnsi" w:eastAsiaTheme="minorEastAsia" w:hAnsiTheme="minorHAnsi" w:cstheme="minorBidi"/>
          <w:i/>
          <w:iCs/>
          <w:lang w:val="en-GB"/>
        </w:rPr>
        <w:t>G. gallus</w:t>
      </w:r>
      <w:r w:rsidR="001522A3" w:rsidRPr="5590E166">
        <w:rPr>
          <w:rFonts w:asciiTheme="minorHAnsi" w:eastAsiaTheme="minorEastAsia" w:hAnsiTheme="minorHAnsi" w:cstheme="minorBidi"/>
          <w:lang w:val="en-GB"/>
        </w:rPr>
        <w:t>) in</w:t>
      </w:r>
      <w:r w:rsidR="001522A3">
        <w:rPr>
          <w:rFonts w:asciiTheme="minorHAnsi" w:eastAsiaTheme="minorEastAsia" w:hAnsiTheme="minorHAnsi" w:cstheme="minorBidi"/>
          <w:lang w:val="en-GB"/>
        </w:rPr>
        <w:t>habiting</w:t>
      </w:r>
      <w:r w:rsidR="001522A3" w:rsidRPr="5590E166">
        <w:rPr>
          <w:rFonts w:asciiTheme="minorHAnsi" w:eastAsiaTheme="minorEastAsia" w:hAnsiTheme="minorHAnsi" w:cstheme="minorBidi"/>
          <w:lang w:val="en-GB"/>
        </w:rPr>
        <w:t xml:space="preserve"> </w:t>
      </w:r>
      <w:r w:rsidR="001522A3">
        <w:rPr>
          <w:rFonts w:asciiTheme="minorHAnsi" w:eastAsiaTheme="minorEastAsia" w:hAnsiTheme="minorHAnsi" w:cstheme="minorBidi"/>
          <w:lang w:val="en-GB"/>
        </w:rPr>
        <w:t>archipelagos in the</w:t>
      </w:r>
      <w:r w:rsidR="001522A3" w:rsidRPr="5590E166">
        <w:rPr>
          <w:rFonts w:asciiTheme="minorHAnsi" w:eastAsiaTheme="minorEastAsia" w:hAnsiTheme="minorHAnsi" w:cstheme="minorBidi"/>
          <w:lang w:val="en-GB"/>
        </w:rPr>
        <w:t xml:space="preserve"> Pacific and Atlantic regions. First, we confirm purported differences in these two populations’ ancestries </w:t>
      </w:r>
      <w:r w:rsidR="001522A3">
        <w:rPr>
          <w:rFonts w:asciiTheme="minorHAnsi" w:eastAsiaTheme="minorEastAsia" w:hAnsiTheme="minorHAnsi" w:cstheme="minorBidi"/>
          <w:lang w:val="en-GB"/>
        </w:rPr>
        <w:t>are corroborated by</w:t>
      </w:r>
      <w:r w:rsidR="001522A3" w:rsidRPr="5590E166">
        <w:rPr>
          <w:rFonts w:asciiTheme="minorHAnsi" w:eastAsiaTheme="minorEastAsia" w:hAnsiTheme="minorHAnsi" w:cstheme="minorBidi"/>
          <w:lang w:val="en-GB"/>
        </w:rPr>
        <w:t xml:space="preserve"> genetic and phenotypic analyses. </w:t>
      </w:r>
      <w:r w:rsidR="001522A3">
        <w:rPr>
          <w:rFonts w:asciiTheme="minorHAnsi" w:eastAsiaTheme="minorEastAsia" w:hAnsiTheme="minorHAnsi" w:cstheme="minorBidi"/>
          <w:lang w:val="en-GB"/>
        </w:rPr>
        <w:t>Indeed, w</w:t>
      </w:r>
      <w:r w:rsidR="001522A3" w:rsidRPr="5590E166">
        <w:rPr>
          <w:rFonts w:asciiTheme="minorHAnsi" w:eastAsiaTheme="minorEastAsia" w:hAnsiTheme="minorHAnsi" w:cstheme="minorBidi"/>
          <w:lang w:val="en-GB"/>
        </w:rPr>
        <w:t>hereas Pacific</w:t>
      </w:r>
      <w:r w:rsidR="001522A3">
        <w:rPr>
          <w:rFonts w:asciiTheme="minorHAnsi" w:eastAsiaTheme="minorEastAsia" w:hAnsiTheme="minorHAnsi" w:cstheme="minorBidi"/>
          <w:lang w:val="en-GB"/>
        </w:rPr>
        <w:t xml:space="preserve"> (</w:t>
      </w:r>
      <w:proofErr w:type="spellStart"/>
      <w:r w:rsidR="001522A3">
        <w:rPr>
          <w:rFonts w:asciiTheme="minorHAnsi" w:eastAsiaTheme="minorEastAsia" w:hAnsiTheme="minorHAnsi" w:cstheme="minorBidi"/>
          <w:lang w:val="en-GB"/>
        </w:rPr>
        <w:t>Kauaii</w:t>
      </w:r>
      <w:proofErr w:type="spellEnd"/>
      <w:r w:rsidR="001522A3">
        <w:rPr>
          <w:rFonts w:asciiTheme="minorHAnsi" w:eastAsiaTheme="minorEastAsia" w:hAnsiTheme="minorHAnsi" w:cstheme="minorBidi"/>
          <w:lang w:val="en-GB"/>
        </w:rPr>
        <w:t>)</w:t>
      </w:r>
      <w:r w:rsidR="001522A3" w:rsidRPr="5590E166">
        <w:rPr>
          <w:rFonts w:asciiTheme="minorHAnsi" w:eastAsiaTheme="minorEastAsia" w:hAnsiTheme="minorHAnsi" w:cstheme="minorBidi"/>
          <w:lang w:val="en-GB"/>
        </w:rPr>
        <w:t xml:space="preserve"> chickens recently outcrossed with wild relatives, our </w:t>
      </w:r>
      <w:r w:rsidR="001522A3">
        <w:rPr>
          <w:rFonts w:asciiTheme="minorHAnsi" w:eastAsiaTheme="minorEastAsia" w:hAnsiTheme="minorHAnsi" w:cstheme="minorBidi"/>
          <w:lang w:val="en-GB"/>
        </w:rPr>
        <w:t xml:space="preserve">genetic </w:t>
      </w:r>
      <w:r w:rsidR="001522A3" w:rsidRPr="5590E166">
        <w:rPr>
          <w:rFonts w:asciiTheme="minorHAnsi" w:eastAsiaTheme="minorEastAsia" w:hAnsiTheme="minorHAnsi" w:cstheme="minorBidi"/>
          <w:lang w:val="en-GB"/>
        </w:rPr>
        <w:t>data from Atlantic (Bermuda) chickens i</w:t>
      </w:r>
      <w:r w:rsidR="001522A3">
        <w:rPr>
          <w:rFonts w:asciiTheme="minorHAnsi" w:eastAsiaTheme="minorEastAsia" w:hAnsiTheme="minorHAnsi" w:cstheme="minorBidi"/>
          <w:lang w:val="en-GB"/>
        </w:rPr>
        <w:t>s more consistent with solely</w:t>
      </w:r>
      <w:r w:rsidR="001522A3" w:rsidRPr="5590E166">
        <w:rPr>
          <w:rFonts w:asciiTheme="minorHAnsi" w:eastAsiaTheme="minorEastAsia" w:hAnsiTheme="minorHAnsi" w:cstheme="minorBidi"/>
          <w:lang w:val="en-GB"/>
        </w:rPr>
        <w:t xml:space="preserve"> domestic origins</w:t>
      </w:r>
      <w:r w:rsidR="001522A3">
        <w:rPr>
          <w:rFonts w:asciiTheme="minorHAnsi" w:eastAsiaTheme="minorEastAsia" w:hAnsiTheme="minorHAnsi" w:cstheme="minorBidi"/>
          <w:lang w:val="en-GB"/>
        </w:rPr>
        <w:t xml:space="preserve"> encompassing diverse </w:t>
      </w:r>
      <w:r w:rsidR="001522A3">
        <w:rPr>
          <w:rFonts w:asciiTheme="minorHAnsi" w:eastAsiaTheme="minorEastAsia" w:hAnsiTheme="minorHAnsi" w:cstheme="minorBidi"/>
          <w:i/>
          <w:iCs/>
          <w:lang w:val="en-GB"/>
        </w:rPr>
        <w:t xml:space="preserve">G. gallus </w:t>
      </w:r>
      <w:r w:rsidR="001522A3">
        <w:rPr>
          <w:rFonts w:asciiTheme="minorHAnsi" w:eastAsiaTheme="minorEastAsia" w:hAnsiTheme="minorHAnsi" w:cstheme="minorBidi"/>
          <w:lang w:val="en-GB"/>
        </w:rPr>
        <w:t>breeds.</w:t>
      </w:r>
    </w:p>
    <w:p w14:paraId="34DD72AE" w14:textId="77777777" w:rsidR="001522A3" w:rsidRPr="00845D3D" w:rsidRDefault="001522A3" w:rsidP="001522A3">
      <w:pPr>
        <w:spacing w:before="240" w:line="360" w:lineRule="auto"/>
        <w:rPr>
          <w:rFonts w:asciiTheme="minorHAnsi" w:eastAsiaTheme="minorEastAsia" w:hAnsiTheme="minorHAnsi" w:cstheme="minorBidi"/>
          <w:lang w:val="en-GB"/>
        </w:rPr>
      </w:pPr>
      <w:proofErr w:type="gramStart"/>
      <w:r>
        <w:rPr>
          <w:rFonts w:asciiTheme="minorHAnsi" w:eastAsiaTheme="minorEastAsia" w:hAnsiTheme="minorHAnsi" w:cstheme="minorBidi"/>
          <w:lang w:val="en-GB"/>
        </w:rPr>
        <w:t>Next</w:t>
      </w:r>
      <w:proofErr w:type="gramEnd"/>
      <w:r>
        <w:rPr>
          <w:rFonts w:asciiTheme="minorHAnsi" w:eastAsiaTheme="minorEastAsia" w:hAnsiTheme="minorHAnsi" w:cstheme="minorBidi"/>
          <w:lang w:val="en-GB"/>
        </w:rPr>
        <w:t xml:space="preserve"> we used</w:t>
      </w:r>
      <w:r w:rsidRPr="5590E166">
        <w:rPr>
          <w:rFonts w:asciiTheme="minorHAnsi" w:eastAsiaTheme="minorEastAsia" w:hAnsiTheme="minorHAnsi" w:cstheme="minorBidi"/>
          <w:lang w:val="en-GB"/>
        </w:rPr>
        <w:t xml:space="preserve"> genome scans</w:t>
      </w:r>
      <w:r>
        <w:rPr>
          <w:rFonts w:asciiTheme="minorHAnsi" w:eastAsiaTheme="minorEastAsia" w:hAnsiTheme="minorHAnsi" w:cstheme="minorBidi"/>
          <w:lang w:val="en-GB"/>
        </w:rPr>
        <w:t xml:space="preserve"> to contrast the</w:t>
      </w:r>
      <w:r w:rsidRPr="5590E166">
        <w:rPr>
          <w:rFonts w:asciiTheme="minorHAnsi" w:eastAsiaTheme="minorEastAsia" w:hAnsiTheme="minorHAnsi" w:cstheme="minorBidi"/>
          <w:lang w:val="en-GB"/>
        </w:rPr>
        <w:t xml:space="preserve"> targets of </w:t>
      </w:r>
      <w:proofErr w:type="spellStart"/>
      <w:r>
        <w:rPr>
          <w:rFonts w:asciiTheme="minorHAnsi" w:eastAsiaTheme="minorEastAsia" w:hAnsiTheme="minorHAnsi" w:cstheme="minorBidi"/>
          <w:lang w:val="en-GB"/>
        </w:rPr>
        <w:t>feralisation</w:t>
      </w:r>
      <w:proofErr w:type="spellEnd"/>
      <w:r w:rsidRPr="5590E166">
        <w:rPr>
          <w:rFonts w:asciiTheme="minorHAnsi" w:eastAsiaTheme="minorEastAsia" w:hAnsiTheme="minorHAnsi" w:cstheme="minorBidi"/>
          <w:lang w:val="en-GB"/>
        </w:rPr>
        <w:t xml:space="preserve"> (i.e.</w:t>
      </w:r>
      <w:r>
        <w:rPr>
          <w:rFonts w:asciiTheme="minorHAnsi" w:eastAsiaTheme="minorEastAsia" w:hAnsiTheme="minorHAnsi" w:cstheme="minorBidi"/>
          <w:lang w:val="en-GB"/>
        </w:rPr>
        <w:t>,</w:t>
      </w:r>
      <w:r w:rsidRPr="5590E166">
        <w:rPr>
          <w:rFonts w:asciiTheme="minorHAnsi" w:eastAsiaTheme="minorEastAsia" w:hAnsiTheme="minorHAnsi" w:cstheme="minorBidi"/>
          <w:lang w:val="en-GB"/>
        </w:rPr>
        <w:t xml:space="preserve"> selective sweeps) </w:t>
      </w:r>
      <w:r>
        <w:rPr>
          <w:rFonts w:asciiTheme="minorHAnsi" w:eastAsiaTheme="minorEastAsia" w:hAnsiTheme="minorHAnsi" w:cstheme="minorBidi"/>
          <w:lang w:val="en-GB"/>
        </w:rPr>
        <w:t>between the two distinct</w:t>
      </w:r>
      <w:r w:rsidRPr="5590E166">
        <w:rPr>
          <w:rFonts w:asciiTheme="minorHAnsi" w:eastAsiaTheme="minorEastAsia" w:hAnsiTheme="minorHAnsi" w:cstheme="minorBidi"/>
          <w:lang w:val="en-GB"/>
        </w:rPr>
        <w:t xml:space="preserve"> Pacific </w:t>
      </w:r>
      <w:r>
        <w:rPr>
          <w:rFonts w:asciiTheme="minorHAnsi" w:eastAsiaTheme="minorEastAsia" w:hAnsiTheme="minorHAnsi" w:cstheme="minorBidi"/>
          <w:lang w:val="en-GB"/>
        </w:rPr>
        <w:t>and</w:t>
      </w:r>
      <w:r w:rsidRPr="5590E166">
        <w:rPr>
          <w:rFonts w:asciiTheme="minorHAnsi" w:eastAsiaTheme="minorEastAsia" w:hAnsiTheme="minorHAnsi" w:cstheme="minorBidi"/>
          <w:lang w:val="en-GB"/>
        </w:rPr>
        <w:t xml:space="preserve"> Atlantic </w:t>
      </w:r>
      <w:r w:rsidRPr="5590E166">
        <w:rPr>
          <w:rFonts w:asciiTheme="minorHAnsi" w:eastAsiaTheme="minorEastAsia" w:hAnsiTheme="minorHAnsi" w:cstheme="minorBidi"/>
          <w:i/>
          <w:iCs/>
          <w:lang w:val="en-GB"/>
        </w:rPr>
        <w:t>G. gallus</w:t>
      </w:r>
      <w:r>
        <w:rPr>
          <w:rFonts w:asciiTheme="minorHAnsi" w:eastAsiaTheme="minorEastAsia" w:hAnsiTheme="minorHAnsi" w:cstheme="minorBidi"/>
          <w:i/>
          <w:iCs/>
          <w:lang w:val="en-GB"/>
        </w:rPr>
        <w:t xml:space="preserve"> </w:t>
      </w:r>
      <w:r>
        <w:rPr>
          <w:rFonts w:asciiTheme="minorHAnsi" w:eastAsiaTheme="minorEastAsia" w:hAnsiTheme="minorHAnsi" w:cstheme="minorBidi"/>
          <w:iCs/>
          <w:lang w:val="en-GB"/>
        </w:rPr>
        <w:t>populations</w:t>
      </w:r>
      <w:r w:rsidRPr="5590E166">
        <w:rPr>
          <w:rFonts w:asciiTheme="minorHAnsi" w:eastAsiaTheme="minorEastAsia" w:hAnsiTheme="minorHAnsi" w:cstheme="minorBidi"/>
          <w:lang w:val="en-GB"/>
        </w:rPr>
        <w:t xml:space="preserve">. </w:t>
      </w:r>
      <w:r>
        <w:rPr>
          <w:rFonts w:asciiTheme="minorHAnsi" w:eastAsiaTheme="minorEastAsia" w:hAnsiTheme="minorHAnsi" w:cstheme="minorBidi"/>
          <w:lang w:val="en-GB"/>
        </w:rPr>
        <w:t>T</w:t>
      </w:r>
      <w:r w:rsidRPr="5590E166">
        <w:rPr>
          <w:rFonts w:asciiTheme="minorHAnsi" w:eastAsiaTheme="minorEastAsia" w:hAnsiTheme="minorHAnsi" w:cstheme="minorBidi"/>
          <w:lang w:val="en-GB"/>
        </w:rPr>
        <w:t xml:space="preserve">wo sweep loci </w:t>
      </w:r>
      <w:r>
        <w:rPr>
          <w:rFonts w:asciiTheme="minorHAnsi" w:eastAsiaTheme="minorEastAsia" w:hAnsiTheme="minorHAnsi" w:cstheme="minorBidi"/>
          <w:lang w:val="en-GB"/>
        </w:rPr>
        <w:t xml:space="preserve">were shared between these independently established populations and this overlap is strongly statistically significant.  </w:t>
      </w:r>
      <w:r w:rsidRPr="5590E166">
        <w:rPr>
          <w:rFonts w:asciiTheme="minorHAnsi" w:eastAsiaTheme="minorEastAsia" w:hAnsiTheme="minorHAnsi" w:cstheme="minorBidi"/>
          <w:lang w:val="en-GB"/>
        </w:rPr>
        <w:t xml:space="preserve">Additionally, </w:t>
      </w:r>
      <w:r>
        <w:rPr>
          <w:rFonts w:asciiTheme="minorHAnsi" w:eastAsiaTheme="minorEastAsia" w:hAnsiTheme="minorHAnsi" w:cstheme="minorBidi"/>
          <w:lang w:val="en-GB"/>
        </w:rPr>
        <w:t>the larger set of</w:t>
      </w:r>
      <w:r w:rsidRPr="5590E166">
        <w:rPr>
          <w:rFonts w:asciiTheme="minorHAnsi" w:eastAsiaTheme="minorEastAsia" w:hAnsiTheme="minorHAnsi" w:cstheme="minorBidi"/>
          <w:lang w:val="en-GB"/>
        </w:rPr>
        <w:t xml:space="preserve"> loci</w:t>
      </w:r>
      <w:r>
        <w:rPr>
          <w:rFonts w:asciiTheme="minorHAnsi" w:eastAsiaTheme="minorEastAsia" w:hAnsiTheme="minorHAnsi" w:cstheme="minorBidi"/>
          <w:lang w:val="en-GB"/>
        </w:rPr>
        <w:t xml:space="preserve"> identified in either populations collectively</w:t>
      </w:r>
      <w:r w:rsidRPr="5590E166">
        <w:rPr>
          <w:rFonts w:asciiTheme="minorHAnsi" w:eastAsiaTheme="minorEastAsia" w:hAnsiTheme="minorHAnsi" w:cstheme="minorBidi"/>
          <w:lang w:val="en-GB"/>
        </w:rPr>
        <w:t xml:space="preserve"> govern traits that were heavily modified during </w:t>
      </w:r>
      <w:r w:rsidRPr="5590E166">
        <w:rPr>
          <w:rFonts w:asciiTheme="minorHAnsi" w:eastAsiaTheme="minorEastAsia" w:hAnsiTheme="minorHAnsi" w:cstheme="minorBidi"/>
          <w:i/>
          <w:iCs/>
          <w:lang w:val="en-GB"/>
        </w:rPr>
        <w:t xml:space="preserve">G. gallus’ domestication </w:t>
      </w:r>
      <w:r w:rsidRPr="5590E166">
        <w:rPr>
          <w:rFonts w:asciiTheme="minorHAnsi" w:eastAsiaTheme="minorEastAsia" w:hAnsiTheme="minorHAnsi" w:cstheme="minorBidi"/>
          <w:lang w:val="en-GB"/>
        </w:rPr>
        <w:t xml:space="preserve">(e.g. the nervous system and </w:t>
      </w:r>
      <w:proofErr w:type="spellStart"/>
      <w:r w:rsidRPr="5590E166">
        <w:rPr>
          <w:rFonts w:asciiTheme="minorHAnsi" w:eastAsiaTheme="minorEastAsia" w:hAnsiTheme="minorHAnsi" w:cstheme="minorBidi"/>
          <w:lang w:val="en-GB"/>
        </w:rPr>
        <w:t>behavior</w:t>
      </w:r>
      <w:proofErr w:type="spellEnd"/>
      <w:r w:rsidRPr="5590E166">
        <w:rPr>
          <w:rFonts w:asciiTheme="minorHAnsi" w:eastAsiaTheme="minorEastAsia" w:hAnsiTheme="minorHAnsi" w:cstheme="minorBidi"/>
          <w:lang w:val="en-GB"/>
        </w:rPr>
        <w:t xml:space="preserve">, growth and metabolism, and reproduction). </w:t>
      </w:r>
    </w:p>
    <w:p w14:paraId="5901B3B9" w14:textId="0D05F9B7" w:rsidR="00D678E8" w:rsidRDefault="001522A3" w:rsidP="006B5D13">
      <w:pPr>
        <w:spacing w:before="240" w:line="360" w:lineRule="auto"/>
        <w:rPr>
          <w:rFonts w:asciiTheme="minorHAnsi" w:eastAsia="Calibri" w:hAnsiTheme="minorHAnsi" w:cs="Calibri"/>
          <w:b/>
          <w:bCs/>
          <w:sz w:val="28"/>
          <w:szCs w:val="28"/>
          <w:lang w:val="en-GB"/>
        </w:rPr>
      </w:pPr>
      <w:r w:rsidRPr="5590E166">
        <w:rPr>
          <w:rFonts w:asciiTheme="minorHAnsi" w:eastAsiaTheme="minorEastAsia" w:hAnsiTheme="minorHAnsi" w:cstheme="minorBidi"/>
          <w:lang w:val="en-GB"/>
        </w:rPr>
        <w:t>Our findings suggest that</w:t>
      </w:r>
      <w:r>
        <w:rPr>
          <w:rFonts w:asciiTheme="minorHAnsi" w:eastAsiaTheme="minorEastAsia" w:hAnsiTheme="minorHAnsi" w:cstheme="minorBidi"/>
          <w:lang w:val="en-GB"/>
        </w:rPr>
        <w:t xml:space="preserve"> a</w:t>
      </w:r>
      <w:r w:rsidRPr="5590E166">
        <w:rPr>
          <w:rFonts w:asciiTheme="minorHAnsi" w:eastAsiaTheme="minorEastAsia" w:hAnsiTheme="minorHAnsi" w:cstheme="minorBidi"/>
          <w:lang w:val="en-GB"/>
        </w:rPr>
        <w:t xml:space="preserve"> subset of </w:t>
      </w:r>
      <w:proofErr w:type="spellStart"/>
      <w:r>
        <w:rPr>
          <w:rFonts w:asciiTheme="minorHAnsi" w:eastAsiaTheme="minorEastAsia" w:hAnsiTheme="minorHAnsi" w:cstheme="minorBidi"/>
          <w:lang w:val="en-GB"/>
        </w:rPr>
        <w:t>feralisation</w:t>
      </w:r>
      <w:proofErr w:type="spellEnd"/>
      <w:r w:rsidRPr="5590E166">
        <w:rPr>
          <w:rFonts w:asciiTheme="minorHAnsi" w:eastAsiaTheme="minorEastAsia" w:hAnsiTheme="minorHAnsi" w:cstheme="minorBidi"/>
          <w:lang w:val="en-GB"/>
        </w:rPr>
        <w:t xml:space="preserve"> loci are shared across independently-established populations. </w:t>
      </w:r>
      <w:r>
        <w:rPr>
          <w:rFonts w:asciiTheme="minorHAnsi" w:eastAsiaTheme="minorEastAsia" w:hAnsiTheme="minorHAnsi" w:cstheme="minorBidi"/>
          <w:lang w:val="en-GB"/>
        </w:rPr>
        <w:t xml:space="preserve">This raises the possibility that </w:t>
      </w:r>
      <w:proofErr w:type="spellStart"/>
      <w:r w:rsidR="00CC084A">
        <w:rPr>
          <w:rFonts w:asciiTheme="minorHAnsi" w:eastAsiaTheme="minorEastAsia" w:hAnsiTheme="minorHAnsi" w:cstheme="minorBidi"/>
          <w:lang w:val="en-GB"/>
        </w:rPr>
        <w:t>feralisation</w:t>
      </w:r>
      <w:proofErr w:type="spellEnd"/>
      <w:r>
        <w:rPr>
          <w:rFonts w:asciiTheme="minorHAnsi" w:eastAsiaTheme="minorEastAsia" w:hAnsiTheme="minorHAnsi" w:cstheme="minorBidi"/>
          <w:lang w:val="en-GB"/>
        </w:rPr>
        <w:t xml:space="preserve"> involves some degree of parallelism or convergence, though a clearer understanding of possible ‘</w:t>
      </w:r>
      <w:proofErr w:type="spellStart"/>
      <w:r w:rsidR="00CC084A">
        <w:rPr>
          <w:rFonts w:asciiTheme="minorHAnsi" w:eastAsiaTheme="minorEastAsia" w:hAnsiTheme="minorHAnsi" w:cstheme="minorBidi"/>
          <w:lang w:val="en-GB"/>
        </w:rPr>
        <w:t>feralisation</w:t>
      </w:r>
      <w:proofErr w:type="spellEnd"/>
      <w:r>
        <w:rPr>
          <w:rFonts w:asciiTheme="minorHAnsi" w:eastAsiaTheme="minorEastAsia" w:hAnsiTheme="minorHAnsi" w:cstheme="minorBidi"/>
          <w:lang w:val="en-GB"/>
        </w:rPr>
        <w:t xml:space="preserve"> syndromes’ will require elucidating genotype-phenotype relationships in any populations being compared.</w:t>
      </w:r>
      <w:r w:rsidR="00D678E8">
        <w:rPr>
          <w:rFonts w:asciiTheme="minorHAnsi" w:eastAsia="Calibri" w:hAnsiTheme="minorHAnsi" w:cs="Calibri"/>
          <w:b/>
          <w:bCs/>
          <w:sz w:val="28"/>
          <w:szCs w:val="28"/>
          <w:lang w:val="en-GB"/>
        </w:rPr>
        <w:br w:type="page"/>
      </w:r>
    </w:p>
    <w:p w14:paraId="18ECD855" w14:textId="1AE83338" w:rsidR="002B58DE" w:rsidRPr="00845D3D" w:rsidRDefault="73FA9A8C" w:rsidP="00491BC7">
      <w:pPr>
        <w:spacing w:line="360" w:lineRule="auto"/>
        <w:outlineLvl w:val="0"/>
        <w:rPr>
          <w:rFonts w:asciiTheme="minorHAnsi" w:eastAsia="Calibri" w:hAnsiTheme="minorHAnsi" w:cs="Calibri"/>
          <w:lang w:val="en-GB"/>
        </w:rPr>
      </w:pPr>
      <w:r w:rsidRPr="73FA9A8C">
        <w:rPr>
          <w:rFonts w:asciiTheme="minorHAnsi" w:eastAsia="Calibri" w:hAnsiTheme="minorHAnsi" w:cs="Calibri"/>
          <w:b/>
          <w:bCs/>
          <w:sz w:val="28"/>
          <w:szCs w:val="28"/>
          <w:lang w:val="en-GB"/>
        </w:rPr>
        <w:lastRenderedPageBreak/>
        <w:t>Introduction</w:t>
      </w:r>
    </w:p>
    <w:p w14:paraId="32B1B285" w14:textId="00DD6F54" w:rsidR="002B58DE" w:rsidRDefault="5590E166" w:rsidP="5590E166">
      <w:pPr>
        <w:spacing w:line="360" w:lineRule="auto"/>
        <w:ind w:firstLine="720"/>
        <w:rPr>
          <w:rFonts w:asciiTheme="minorHAnsi" w:eastAsia="Calibri" w:hAnsiTheme="minorHAnsi" w:cs="Calibri"/>
          <w:lang w:val="en-GB"/>
        </w:rPr>
      </w:pPr>
      <w:r w:rsidRPr="5590E166">
        <w:rPr>
          <w:rFonts w:asciiTheme="minorHAnsi" w:eastAsia="Calibri" w:hAnsiTheme="minorHAnsi" w:cs="Calibri"/>
          <w:lang w:val="en-GB"/>
        </w:rPr>
        <w:t>When wild organisms independently colonize ecologically similar environments, their descendants can be studied as replicated evolutionary experiments</w:t>
      </w:r>
      <w:r w:rsidR="001C7A36">
        <w:rPr>
          <w:rFonts w:asciiTheme="minorHAnsi" w:eastAsia="Calibri" w:hAnsiTheme="minorHAnsi" w:cs="Calibri"/>
          <w:lang w:val="en-GB"/>
        </w:rPr>
        <w:t>.</w:t>
      </w:r>
      <w:r w:rsidRPr="5590E166">
        <w:rPr>
          <w:rFonts w:asciiTheme="minorHAnsi" w:eastAsia="Calibri" w:hAnsiTheme="minorHAnsi" w:cs="Calibri"/>
          <w:lang w:val="en-GB"/>
        </w:rPr>
        <w:t xml:space="preserve"> </w:t>
      </w:r>
      <w:r w:rsidR="001C7A36">
        <w:rPr>
          <w:rFonts w:asciiTheme="minorHAnsi" w:eastAsia="Calibri" w:hAnsiTheme="minorHAnsi" w:cs="Calibri"/>
          <w:lang w:val="en-GB"/>
        </w:rPr>
        <w:t>T</w:t>
      </w:r>
      <w:r w:rsidRPr="5590E166">
        <w:rPr>
          <w:rFonts w:asciiTheme="minorHAnsi" w:eastAsia="Calibri" w:hAnsiTheme="minorHAnsi" w:cs="Calibri"/>
          <w:lang w:val="en-GB"/>
        </w:rPr>
        <w:t>his permits us to test for parallel or non-parallel changes in genotypes and phenotypes in nature, and</w:t>
      </w:r>
      <w:r w:rsidR="001C7A36">
        <w:rPr>
          <w:rFonts w:asciiTheme="minorHAnsi" w:eastAsia="Calibri" w:hAnsiTheme="minorHAnsi" w:cs="Calibri"/>
          <w:lang w:val="en-GB"/>
        </w:rPr>
        <w:t>,</w:t>
      </w:r>
      <w:r w:rsidRPr="5590E166">
        <w:rPr>
          <w:rFonts w:asciiTheme="minorHAnsi" w:eastAsia="Calibri" w:hAnsiTheme="minorHAnsi" w:cs="Calibri"/>
          <w:lang w:val="en-GB"/>
        </w:rPr>
        <w:t xml:space="preserve"> thus</w:t>
      </w:r>
      <w:r w:rsidR="001C7A36">
        <w:rPr>
          <w:rFonts w:asciiTheme="minorHAnsi" w:eastAsia="Calibri" w:hAnsiTheme="minorHAnsi" w:cs="Calibri"/>
          <w:lang w:val="en-GB"/>
        </w:rPr>
        <w:t>,</w:t>
      </w:r>
      <w:r w:rsidRPr="5590E166">
        <w:rPr>
          <w:rFonts w:asciiTheme="minorHAnsi" w:eastAsia="Calibri" w:hAnsiTheme="minorHAnsi" w:cs="Calibri"/>
          <w:lang w:val="en-GB"/>
        </w:rPr>
        <w:t xml:space="preserve"> to assess the predictability of evolution outside of laboratory settings. Several classic studies that have taken this approach provide powerful evidence of parallel evolution (e.g.</w:t>
      </w:r>
      <w:r w:rsidR="001C7A36">
        <w:rPr>
          <w:rFonts w:asciiTheme="minorHAnsi" w:eastAsia="Calibri" w:hAnsiTheme="minorHAnsi" w:cs="Calibri"/>
          <w:lang w:val="en-GB"/>
        </w:rPr>
        <w:t>,</w:t>
      </w:r>
      <w:r w:rsidRPr="5590E166">
        <w:rPr>
          <w:rFonts w:asciiTheme="minorHAnsi" w:eastAsia="Calibri" w:hAnsiTheme="minorHAnsi" w:cs="Calibri"/>
          <w:lang w:val="en-GB"/>
        </w:rPr>
        <w:t xml:space="preserve"> </w:t>
      </w:r>
      <w:r w:rsidR="634F10AE" w:rsidRPr="5590E166">
        <w:rPr>
          <w:rFonts w:asciiTheme="minorHAnsi" w:eastAsia="Calibri" w:hAnsiTheme="minorHAnsi" w:cs="Calibri"/>
          <w:lang w:val="en-GB"/>
        </w:rPr>
        <w:fldChar w:fldCharType="begin"/>
      </w:r>
      <w:r w:rsidR="008F0FED">
        <w:rPr>
          <w:rFonts w:asciiTheme="minorHAnsi" w:eastAsia="Calibri" w:hAnsiTheme="minorHAnsi" w:cs="Calibri"/>
          <w:lang w:val="en-GB"/>
        </w:rPr>
        <w:instrText xml:space="preserve"> ADDIN EN.CITE &lt;EndNote&gt;&lt;Cite&gt;&lt;Author&gt;Colosimo&lt;/Author&gt;&lt;Year&gt;2005&lt;/Year&gt;&lt;RecNum&gt;523&lt;/RecNum&gt;&lt;DisplayText&gt;(Colosimo et al., 2005; Mahler, Ingram, Revell, &amp;amp; Losos, 2013)&lt;/DisplayText&gt;&lt;record&gt;&lt;rec-number&gt;523&lt;/rec-number&gt;&lt;foreign-keys&gt;&lt;key app="EN" db-id="wtdwz02w6dfzvgex5xpxwpt8eax2fvfzefre" timestamp="0"&gt;523&lt;/key&gt;&lt;/foreign-keys&gt;&lt;ref-type name="Journal Article"&gt;17&lt;/ref-type&gt;&lt;contributors&gt;&lt;authors&gt;&lt;author&gt;Colosimo, P. F.&lt;/author&gt;&lt;author&gt;Hosemann, K. F.&lt;/author&gt;&lt;author&gt;Balbhadra, S.&lt;/author&gt;&lt;author&gt;Villareal Jr, G.&lt;/author&gt;&lt;author&gt;Dickson, M.&lt;/author&gt;&lt;author&gt;Grimwood, J.&lt;/author&gt;&lt;author&gt;Schmutz, J.&lt;/author&gt;&lt;author&gt;Myes, R. M.&lt;/author&gt;&lt;author&gt;Schluter, D.&lt;/author&gt;&lt;author&gt;Kingsley, D. M. &lt;/author&gt;&lt;/authors&gt;&lt;/contributors&gt;&lt;titles&gt;&lt;title&gt;Widespread parallel evolution in sticklebacks by repeated fixation of Ecodysplasin alleles&lt;/title&gt;&lt;secondary-title&gt;Science&lt;/secondary-title&gt;&lt;/titles&gt;&lt;periodical&gt;&lt;full-title&gt;Science&lt;/full-title&gt;&lt;/periodical&gt;&lt;volume&gt;307&lt;/volume&gt;&lt;number&gt;1928-1933&lt;/number&gt;&lt;dates&gt;&lt;year&gt;2005&lt;/year&gt;&lt;/dates&gt;&lt;urls&gt;&lt;/urls&gt;&lt;/record&gt;&lt;/Cite&gt;&lt;Cite&gt;&lt;Author&gt;Mahler&lt;/Author&gt;&lt;Year&gt;2013&lt;/Year&gt;&lt;RecNum&gt;1946&lt;/RecNum&gt;&lt;record&gt;&lt;rec-number&gt;1946&lt;/rec-number&gt;&lt;foreign-keys&gt;&lt;key app="EN" db-id="wtdwz02w6dfzvgex5xpxwpt8eax2fvfzefre" timestamp="1592938926"&gt;1946&lt;/key&gt;&lt;/foreign-keys&gt;&lt;ref-type name="Journal Article"&gt;17&lt;/ref-type&gt;&lt;contributors&gt;&lt;authors&gt;&lt;author&gt;Mahler, D Luke&lt;/author&gt;&lt;author&gt;Ingram, Travis&lt;/author&gt;&lt;author&gt;Revell, Liam J&lt;/author&gt;&lt;author&gt;Losos, Jonathan B&lt;/author&gt;&lt;/authors&gt;&lt;/contributors&gt;&lt;titles&gt;&lt;title&gt;Exceptional convergence on the macroevolutionary landscape in island lizard radiations&lt;/title&gt;&lt;secondary-title&gt;Science&lt;/secondary-title&gt;&lt;/titles&gt;&lt;periodical&gt;&lt;full-title&gt;Science&lt;/full-title&gt;&lt;/periodical&gt;&lt;pages&gt;292-295&lt;/pages&gt;&lt;volume&gt;341&lt;/volume&gt;&lt;number&gt;6143&lt;/number&gt;&lt;dates&gt;&lt;year&gt;2013&lt;/year&gt;&lt;/dates&gt;&lt;isbn&gt;0036-8075&lt;/isbn&gt;&lt;urls&gt;&lt;/urls&gt;&lt;/record&gt;&lt;/Cite&gt;&lt;/EndNote&gt;</w:instrText>
      </w:r>
      <w:r w:rsidR="634F10AE" w:rsidRPr="5590E166">
        <w:rPr>
          <w:rFonts w:asciiTheme="minorHAnsi" w:eastAsia="Calibri" w:hAnsiTheme="minorHAnsi" w:cs="Calibri"/>
          <w:lang w:val="en-GB"/>
        </w:rPr>
        <w:fldChar w:fldCharType="separate"/>
      </w:r>
      <w:r w:rsidR="008F0FED">
        <w:rPr>
          <w:rFonts w:asciiTheme="minorHAnsi" w:eastAsia="Calibri" w:hAnsiTheme="minorHAnsi" w:cs="Calibri"/>
          <w:noProof/>
          <w:lang w:val="en-GB"/>
        </w:rPr>
        <w:t>(Colosimo et al., 2005; Mahler, Ingram, Revell, &amp; Losos, 2013)</w:t>
      </w:r>
      <w:r w:rsidR="634F10AE" w:rsidRPr="5590E166">
        <w:rPr>
          <w:rFonts w:asciiTheme="minorHAnsi" w:eastAsia="Calibri" w:hAnsiTheme="minorHAnsi" w:cs="Calibri"/>
          <w:lang w:val="en-GB"/>
        </w:rPr>
        <w:fldChar w:fldCharType="end"/>
      </w:r>
      <w:r w:rsidRPr="5590E166">
        <w:rPr>
          <w:rFonts w:asciiTheme="minorHAnsi" w:eastAsia="Calibri" w:hAnsiTheme="minorHAnsi" w:cs="Calibri"/>
          <w:lang w:val="en-GB"/>
        </w:rPr>
        <w:t>, in which shared selection regimes drove similar evolutionary changes in allopatric populations, despite the inherent variability and heterogeneity of natural habitats. In contrast, some lab experiments have found that even under perfectly replicated conditions, evolution can be highly contingent on population ancestry and/or stochastic processes. For example, minor differences in standing genetic variation can determine whether or not an adaptive trait will evolve under relatively strong selection sp</w:t>
      </w:r>
      <w:r w:rsidR="00C65D45">
        <w:rPr>
          <w:rFonts w:asciiTheme="minorHAnsi" w:eastAsia="Calibri" w:hAnsiTheme="minorHAnsi" w:cs="Calibri"/>
          <w:lang w:val="en-GB"/>
        </w:rPr>
        <w:t>anning thousands of generations</w:t>
      </w:r>
      <w:r w:rsidRPr="5590E166">
        <w:rPr>
          <w:rFonts w:asciiTheme="minorHAnsi" w:eastAsia="Calibri" w:hAnsiTheme="minorHAnsi" w:cs="Calibri"/>
          <w:lang w:val="en-GB"/>
        </w:rPr>
        <w:t xml:space="preserve"> </w:t>
      </w:r>
      <w:r w:rsidR="634F10AE" w:rsidRPr="5590E166">
        <w:rPr>
          <w:rFonts w:asciiTheme="minorHAnsi" w:eastAsia="Calibri" w:hAnsiTheme="minorHAnsi" w:cs="Calibri"/>
          <w:lang w:val="en-GB"/>
        </w:rPr>
        <w:fldChar w:fldCharType="begin"/>
      </w:r>
      <w:r w:rsidR="008F0FED">
        <w:rPr>
          <w:rFonts w:asciiTheme="minorHAnsi" w:eastAsia="Calibri" w:hAnsiTheme="minorHAnsi" w:cs="Calibri"/>
          <w:lang w:val="en-GB"/>
        </w:rPr>
        <w:instrText xml:space="preserve"> ADDIN EN.CITE &lt;EndNote&gt;&lt;Cite&gt;&lt;Author&gt;Blount&lt;/Author&gt;&lt;Year&gt;2018&lt;/Year&gt;&lt;RecNum&gt;1947&lt;/RecNum&gt;&lt;DisplayText&gt;(Blount, Lenski, &amp;amp; Losos, 2018)&lt;/DisplayText&gt;&lt;record&gt;&lt;rec-number&gt;1947&lt;/rec-number&gt;&lt;foreign-keys&gt;&lt;key app="EN" db-id="wtdwz02w6dfzvgex5xpxwpt8eax2fvfzefre" timestamp="1592938985"&gt;1947&lt;/key&gt;&lt;/foreign-keys&gt;&lt;ref-type name="Journal Article"&gt;17&lt;/ref-type&gt;&lt;contributors&gt;&lt;authors&gt;&lt;author&gt;Blount, Zachary D&lt;/author&gt;&lt;author&gt;Lenski, Richard E&lt;/author&gt;&lt;author&gt;Losos, Jonathan B&lt;/author&gt;&lt;/authors&gt;&lt;/contributors&gt;&lt;titles&gt;&lt;title&gt;Contingency and determinism in evolution: Replaying life’s tape&lt;/title&gt;&lt;secondary-title&gt;Science&lt;/secondary-title&gt;&lt;/titles&gt;&lt;periodical&gt;&lt;full-title&gt;Science&lt;/full-title&gt;&lt;/periodical&gt;&lt;volume&gt;362&lt;/volume&gt;&lt;number&gt;6415&lt;/number&gt;&lt;dates&gt;&lt;year&gt;2018&lt;/year&gt;&lt;/dates&gt;&lt;isbn&gt;0036-8075&lt;/isbn&gt;&lt;urls&gt;&lt;/urls&gt;&lt;/record&gt;&lt;/Cite&gt;&lt;/EndNote&gt;</w:instrText>
      </w:r>
      <w:r w:rsidR="634F10AE" w:rsidRPr="5590E166">
        <w:rPr>
          <w:rFonts w:asciiTheme="minorHAnsi" w:eastAsia="Calibri" w:hAnsiTheme="minorHAnsi" w:cs="Calibri"/>
          <w:lang w:val="en-GB"/>
        </w:rPr>
        <w:fldChar w:fldCharType="separate"/>
      </w:r>
      <w:r w:rsidR="008F0FED">
        <w:rPr>
          <w:rFonts w:asciiTheme="minorHAnsi" w:eastAsia="Calibri" w:hAnsiTheme="minorHAnsi" w:cs="Calibri"/>
          <w:noProof/>
          <w:lang w:val="en-GB"/>
        </w:rPr>
        <w:t>(Blount, Lenski, &amp; Losos, 2018)</w:t>
      </w:r>
      <w:r w:rsidR="634F10AE" w:rsidRPr="5590E166">
        <w:rPr>
          <w:rFonts w:asciiTheme="minorHAnsi" w:eastAsia="Calibri" w:hAnsiTheme="minorHAnsi" w:cs="Calibri"/>
          <w:lang w:val="en-GB"/>
        </w:rPr>
        <w:fldChar w:fldCharType="end"/>
      </w:r>
      <w:r w:rsidRPr="5590E166">
        <w:rPr>
          <w:rFonts w:asciiTheme="minorHAnsi" w:eastAsia="Calibri" w:hAnsiTheme="minorHAnsi" w:cs="Calibri"/>
          <w:lang w:val="en-GB"/>
        </w:rPr>
        <w:t>. Taken together, the findings described above have spurred an emerging consensus that contemporary evolution manifests at varying points along a parallel/non-parallel continuum (e.g.</w:t>
      </w:r>
      <w:r w:rsidR="001C7A36">
        <w:rPr>
          <w:rFonts w:asciiTheme="minorHAnsi" w:eastAsia="Calibri" w:hAnsiTheme="minorHAnsi" w:cs="Calibri"/>
          <w:lang w:val="en-GB"/>
        </w:rPr>
        <w:t>,</w:t>
      </w:r>
      <w:r w:rsidRPr="5590E166">
        <w:rPr>
          <w:rFonts w:asciiTheme="minorHAnsi" w:eastAsia="Calibri" w:hAnsiTheme="minorHAnsi" w:cs="Calibri"/>
          <w:lang w:val="en-GB"/>
        </w:rPr>
        <w:t xml:space="preserve"> </w:t>
      </w:r>
      <w:r w:rsidR="634F10AE" w:rsidRPr="5590E166">
        <w:rPr>
          <w:rFonts w:asciiTheme="minorHAnsi" w:eastAsia="Calibri" w:hAnsiTheme="minorHAnsi" w:cs="Calibri"/>
          <w:lang w:val="en-GB"/>
        </w:rPr>
        <w:fldChar w:fldCharType="begin"/>
      </w:r>
      <w:r w:rsidR="008F0FED">
        <w:rPr>
          <w:rFonts w:asciiTheme="minorHAnsi" w:eastAsia="Calibri" w:hAnsiTheme="minorHAnsi" w:cs="Calibri"/>
          <w:lang w:val="en-GB"/>
        </w:rPr>
        <w:instrText xml:space="preserve"> ADDIN EN.CITE &lt;EndNote&gt;&lt;Cite&gt;&lt;Author&gt;Blount&lt;/Author&gt;&lt;Year&gt;2018&lt;/Year&gt;&lt;RecNum&gt;1947&lt;/RecNum&gt;&lt;DisplayText&gt;(Blount et al., 2018; Bolnick, Barrett, Oke, Rennison, &amp;amp; Stuart, 2018)&lt;/DisplayText&gt;&lt;record&gt;&lt;rec-number&gt;1947&lt;/rec-number&gt;&lt;foreign-keys&gt;&lt;key app="EN" db-id="wtdwz02w6dfzvgex5xpxwpt8eax2fvfzefre" timestamp="1592938985"&gt;1947&lt;/key&gt;&lt;/foreign-keys&gt;&lt;ref-type name="Journal Article"&gt;17&lt;/ref-type&gt;&lt;contributors&gt;&lt;authors&gt;&lt;author&gt;Blount, Zachary D&lt;/author&gt;&lt;author&gt;Lenski, Richard E&lt;/author&gt;&lt;author&gt;Losos, Jonathan B&lt;/author&gt;&lt;/authors&gt;&lt;/contributors&gt;&lt;titles&gt;&lt;title&gt;Contingency and determinism in evolution: Replaying life’s tape&lt;/title&gt;&lt;secondary-title&gt;Science&lt;/secondary-title&gt;&lt;/titles&gt;&lt;periodical&gt;&lt;full-title&gt;Science&lt;/full-title&gt;&lt;/periodical&gt;&lt;volume&gt;362&lt;/volume&gt;&lt;number&gt;6415&lt;/number&gt;&lt;dates&gt;&lt;year&gt;2018&lt;/year&gt;&lt;/dates&gt;&lt;isbn&gt;0036-8075&lt;/isbn&gt;&lt;urls&gt;&lt;/urls&gt;&lt;/record&gt;&lt;/Cite&gt;&lt;Cite&gt;&lt;Author&gt;Bolnick&lt;/Author&gt;&lt;Year&gt;2018&lt;/Year&gt;&lt;RecNum&gt;1948&lt;/RecNum&gt;&lt;record&gt;&lt;rec-number&gt;1948&lt;/rec-number&gt;&lt;foreign-keys&gt;&lt;key app="EN" db-id="wtdwz02w6dfzvgex5xpxwpt8eax2fvfzefre" timestamp="1592939058"&gt;1948&lt;/key&gt;&lt;/foreign-keys&gt;&lt;ref-type name="Journal Article"&gt;17&lt;/ref-type&gt;&lt;contributors&gt;&lt;authors&gt;&lt;author&gt;Bolnick, Daniel I&lt;/author&gt;&lt;author&gt;Barrett, Rowan DH&lt;/author&gt;&lt;author&gt;Oke, Krista B&lt;/author&gt;&lt;author&gt;Rennison, Diana J&lt;/author&gt;&lt;author&gt;Stuart, Yoel E&lt;/author&gt;&lt;/authors&gt;&lt;/contributors&gt;&lt;titles&gt;&lt;title&gt;(Non) parallel evolution&lt;/title&gt;&lt;secondary-title&gt;Annual Review of Ecology, Evolution, and Systematics&lt;/secondary-title&gt;&lt;/titles&gt;&lt;periodical&gt;&lt;full-title&gt;Annual Review of Ecology, Evolution, and Systematics&lt;/full-title&gt;&lt;/periodical&gt;&lt;pages&gt;303-330&lt;/pages&gt;&lt;volume&gt;49&lt;/volume&gt;&lt;dates&gt;&lt;year&gt;2018&lt;/year&gt;&lt;/dates&gt;&lt;isbn&gt;1543-592X&lt;/isbn&gt;&lt;urls&gt;&lt;/urls&gt;&lt;/record&gt;&lt;/Cite&gt;&lt;/EndNote&gt;</w:instrText>
      </w:r>
      <w:r w:rsidR="634F10AE" w:rsidRPr="5590E166">
        <w:rPr>
          <w:rFonts w:asciiTheme="minorHAnsi" w:eastAsia="Calibri" w:hAnsiTheme="minorHAnsi" w:cs="Calibri"/>
          <w:lang w:val="en-GB"/>
        </w:rPr>
        <w:fldChar w:fldCharType="separate"/>
      </w:r>
      <w:r w:rsidR="008F0FED">
        <w:rPr>
          <w:rFonts w:asciiTheme="minorHAnsi" w:eastAsia="Calibri" w:hAnsiTheme="minorHAnsi" w:cs="Calibri"/>
          <w:noProof/>
          <w:lang w:val="en-GB"/>
        </w:rPr>
        <w:t>(Blount et al., 2018; Bolnick, Barrett, Oke, Rennison, &amp; Stuart, 2018)</w:t>
      </w:r>
      <w:r w:rsidR="634F10AE" w:rsidRPr="5590E166">
        <w:rPr>
          <w:rFonts w:asciiTheme="minorHAnsi" w:eastAsia="Calibri" w:hAnsiTheme="minorHAnsi" w:cs="Calibri"/>
          <w:lang w:val="en-GB"/>
        </w:rPr>
        <w:fldChar w:fldCharType="end"/>
      </w:r>
      <w:r w:rsidRPr="5590E166">
        <w:rPr>
          <w:rFonts w:asciiTheme="minorHAnsi" w:eastAsia="Calibri" w:hAnsiTheme="minorHAnsi" w:cs="Calibri"/>
          <w:lang w:val="en-GB"/>
        </w:rPr>
        <w:t xml:space="preserve">). Lingering questions include which factors determine a study system’s position along this continuum, and how they might be modified under the growing influence of human activities on natural ecosystems. To explore both questions, the present study tests whether independently feral populations, which are uniquely shaped by the interplay between natural and artificial selection, exhibit evidence of evolutionary parallelism and/or divergence. </w:t>
      </w:r>
    </w:p>
    <w:p w14:paraId="7F258C06" w14:textId="77777777" w:rsidR="00F267DF" w:rsidRPr="00845D3D" w:rsidRDefault="00F267DF" w:rsidP="5590E166">
      <w:pPr>
        <w:spacing w:line="360" w:lineRule="auto"/>
        <w:ind w:firstLine="720"/>
        <w:rPr>
          <w:rFonts w:asciiTheme="minorHAnsi" w:eastAsia="Calibri" w:hAnsiTheme="minorHAnsi" w:cs="Calibri"/>
          <w:lang w:val="en-GB"/>
        </w:rPr>
      </w:pPr>
    </w:p>
    <w:p w14:paraId="6EABB76A" w14:textId="3EEE2329" w:rsidR="002B58DE" w:rsidRDefault="5590E166" w:rsidP="1DA0729E">
      <w:pPr>
        <w:spacing w:line="360" w:lineRule="auto"/>
        <w:ind w:firstLine="720"/>
        <w:rPr>
          <w:rFonts w:asciiTheme="minorHAnsi" w:eastAsia="Calibri" w:hAnsiTheme="minorHAnsi" w:cs="Calibri"/>
          <w:lang w:val="en-GB"/>
        </w:rPr>
      </w:pPr>
      <w:r w:rsidRPr="5590E166">
        <w:rPr>
          <w:rFonts w:asciiTheme="minorHAnsi" w:eastAsia="Calibri" w:hAnsiTheme="minorHAnsi" w:cs="Calibri"/>
          <w:lang w:val="en-GB"/>
        </w:rPr>
        <w:t>For several reasons, feral study systems are well suited for testing fundamental evolutionary questions</w:t>
      </w:r>
      <w:r w:rsidR="005240EB">
        <w:rPr>
          <w:rFonts w:asciiTheme="minorHAnsi" w:eastAsia="Calibri" w:hAnsiTheme="minorHAnsi" w:cs="Calibri"/>
          <w:lang w:val="en-GB"/>
        </w:rPr>
        <w:t xml:space="preserve"> </w:t>
      </w:r>
      <w:r w:rsidR="634F10AE" w:rsidRPr="5590E166">
        <w:rPr>
          <w:rFonts w:asciiTheme="minorHAnsi" w:eastAsia="Calibri" w:hAnsiTheme="minorHAnsi" w:cs="Calibri"/>
          <w:lang w:val="en-GB"/>
        </w:rPr>
        <w:fldChar w:fldCharType="begin"/>
      </w:r>
      <w:r w:rsidR="008F0FED">
        <w:rPr>
          <w:rFonts w:asciiTheme="minorHAnsi" w:eastAsia="Calibri" w:hAnsiTheme="minorHAnsi" w:cs="Calibri"/>
          <w:lang w:val="en-GB"/>
        </w:rPr>
        <w:instrText xml:space="preserve"> ADDIN EN.CITE &lt;EndNote&gt;&lt;Cite&gt;&lt;Author&gt;Gering&lt;/Author&gt;&lt;Year&gt;2019&lt;/Year&gt;&lt;RecNum&gt;1804&lt;/RecNum&gt;&lt;DisplayText&gt;(Eben Gering, Incorvaia, Henriksen, Conner, et al., 2019)&lt;/DisplayText&gt;&lt;record&gt;&lt;rec-number&gt;1804&lt;/rec-number&gt;&lt;foreign-keys&gt;&lt;key app="EN" db-id="wtdwz02w6dfzvgex5xpxwpt8eax2fvfzefre" timestamp="1574343487"&gt;1804&lt;/key&gt;&lt;/foreign-keys&gt;&lt;ref-type name="Journal Article"&gt;17&lt;/ref-type&gt;&lt;contributors&gt;&lt;authors&gt;&lt;author&gt;Gering, Eben&lt;/author&gt;&lt;author&gt;Incorvaia, Darren&lt;/author&gt;&lt;author&gt;Henriksen, Rie&lt;/author&gt;&lt;author&gt;Conner, Jeffrey&lt;/author&gt;&lt;author&gt;Getty, Thomas&lt;/author&gt;&lt;author&gt;Wright, Dominic&lt;/author&gt;&lt;/authors&gt;&lt;/contributors&gt;&lt;titles&gt;&lt;title&gt;Getting Back to Nature: Feralization in Animals and Plants&lt;/title&gt;&lt;secondary-title&gt;Trends in Ecology &amp;amp; Evolution&lt;/secondary-title&gt;&lt;/titles&gt;&lt;periodical&gt;&lt;full-title&gt;Trends in Ecology &amp;amp; Evolution&lt;/full-title&gt;&lt;/periodical&gt;&lt;pages&gt;1137-1151&lt;/pages&gt;&lt;volume&gt;34&lt;/volume&gt;&lt;number&gt;12&lt;/number&gt;&lt;keywords&gt;&lt;keyword&gt;feralization&lt;/keyword&gt;&lt;keyword&gt;domestication&lt;/keyword&gt;&lt;keyword&gt;adaptation&lt;/keyword&gt;&lt;keyword&gt;invasion&lt;/keyword&gt;&lt;keyword&gt;admixture&lt;/keyword&gt;&lt;keyword&gt;evolution&lt;/keyword&gt;&lt;/keywords&gt;&lt;dates&gt;&lt;year&gt;2019&lt;/year&gt;&lt;pub-dates&gt;&lt;date&gt;2019/12/01/&lt;/date&gt;&lt;/pub-dates&gt;&lt;/dates&gt;&lt;isbn&gt;0169-5347&lt;/isbn&gt;&lt;urls&gt;&lt;related-urls&gt;&lt;url&gt;http://www.sciencedirect.com/science/article/pii/S0169534719302307&lt;/url&gt;&lt;/related-urls&gt;&lt;/urls&gt;&lt;electronic-resource-num&gt;https://doi.org/10.1016/j.tree.2019.07.018&lt;/electronic-resource-num&gt;&lt;/record&gt;&lt;/Cite&gt;&lt;/EndNote&gt;</w:instrText>
      </w:r>
      <w:r w:rsidR="634F10AE" w:rsidRPr="5590E166">
        <w:rPr>
          <w:rFonts w:asciiTheme="minorHAnsi" w:eastAsia="Calibri" w:hAnsiTheme="minorHAnsi" w:cs="Calibri"/>
          <w:lang w:val="en-GB"/>
        </w:rPr>
        <w:fldChar w:fldCharType="separate"/>
      </w:r>
      <w:r w:rsidR="008F0FED">
        <w:rPr>
          <w:rFonts w:asciiTheme="minorHAnsi" w:eastAsia="Calibri" w:hAnsiTheme="minorHAnsi" w:cs="Calibri"/>
          <w:noProof/>
          <w:lang w:val="en-GB"/>
        </w:rPr>
        <w:t>(Eben Gering, Incorvaia, Henriksen, Conner, et al., 2019)</w:t>
      </w:r>
      <w:r w:rsidR="634F10AE" w:rsidRPr="5590E166">
        <w:rPr>
          <w:rFonts w:asciiTheme="minorHAnsi" w:eastAsia="Calibri" w:hAnsiTheme="minorHAnsi" w:cs="Calibri"/>
          <w:lang w:val="en-GB"/>
        </w:rPr>
        <w:fldChar w:fldCharType="end"/>
      </w:r>
      <w:r w:rsidRPr="5590E166">
        <w:rPr>
          <w:rFonts w:asciiTheme="minorHAnsi" w:eastAsia="Calibri" w:hAnsiTheme="minorHAnsi" w:cs="Calibri"/>
          <w:lang w:val="en-GB"/>
        </w:rPr>
        <w:t>,</w:t>
      </w:r>
      <w:r w:rsidRPr="5590E166">
        <w:rPr>
          <w:rFonts w:asciiTheme="minorHAnsi" w:eastAsia="Calibri" w:hAnsiTheme="minorHAnsi" w:cs="Calibri"/>
          <w:noProof/>
          <w:lang w:val="en-GB"/>
        </w:rPr>
        <w:t xml:space="preserve"> including the repeatability and/or reversability of contemporary evolution</w:t>
      </w:r>
      <w:r w:rsidRPr="5590E166">
        <w:rPr>
          <w:rFonts w:asciiTheme="minorHAnsi" w:eastAsia="Calibri" w:hAnsiTheme="minorHAnsi" w:cs="Calibri"/>
          <w:lang w:val="en-GB"/>
        </w:rPr>
        <w:t>. When domestic animals re-colonize the wild, they confront natural selection pressures that were often relaxed in their recent (captive) ancestors</w:t>
      </w:r>
      <w:r w:rsidR="00EA591C">
        <w:rPr>
          <w:rFonts w:asciiTheme="minorHAnsi" w:eastAsia="Calibri" w:hAnsiTheme="minorHAnsi" w:cs="Calibri"/>
          <w:lang w:val="en-GB"/>
        </w:rPr>
        <w:t xml:space="preserve"> </w:t>
      </w:r>
      <w:r w:rsidR="00903BD2">
        <w:rPr>
          <w:rFonts w:asciiTheme="minorHAnsi" w:eastAsia="Calibri" w:hAnsiTheme="minorHAnsi" w:cs="Calibri"/>
          <w:lang w:val="en-GB"/>
        </w:rPr>
        <w:fldChar w:fldCharType="begin">
          <w:fldData xml:space="preserve">PEVuZE5vdGU+PENpdGU+PEF1dGhvcj5HZXJpbmc8L0F1dGhvcj48WWVhcj4yMDE5PC9ZZWFyPjxS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</w:fldData>
        </w:fldChar>
      </w:r>
      <w:r w:rsidR="008F0FED">
        <w:rPr>
          <w:rFonts w:asciiTheme="minorHAnsi" w:eastAsia="Calibri" w:hAnsiTheme="minorHAnsi" w:cs="Calibri"/>
          <w:lang w:val="en-GB"/>
        </w:rPr>
        <w:instrText xml:space="preserve"> ADDIN EN.CITE </w:instrText>
      </w:r>
      <w:r w:rsidR="008F0FED">
        <w:rPr>
          <w:rFonts w:asciiTheme="minorHAnsi" w:eastAsia="Calibri" w:hAnsiTheme="minorHAnsi" w:cs="Calibri"/>
          <w:lang w:val="en-GB"/>
        </w:rPr>
        <w:fldChar w:fldCharType="begin">
          <w:fldData xml:space="preserve">PEVuZE5vdGU+PENpdGU+PEF1dGhvcj5HZXJpbmc8L0F1dGhvcj48WWVhcj4yMDE5PC9ZZWFyPjxS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</w:fldData>
        </w:fldChar>
      </w:r>
      <w:r w:rsidR="008F0FED">
        <w:rPr>
          <w:rFonts w:asciiTheme="minorHAnsi" w:eastAsia="Calibri" w:hAnsiTheme="minorHAnsi" w:cs="Calibri"/>
          <w:lang w:val="en-GB"/>
        </w:rPr>
        <w:instrText xml:space="preserve"> ADDIN EN.CITE.DATA </w:instrText>
      </w:r>
      <w:r w:rsidR="008F0FED">
        <w:rPr>
          <w:rFonts w:asciiTheme="minorHAnsi" w:eastAsia="Calibri" w:hAnsiTheme="minorHAnsi" w:cs="Calibri"/>
          <w:lang w:val="en-GB"/>
        </w:rPr>
      </w:r>
      <w:r w:rsidR="008F0FED">
        <w:rPr>
          <w:rFonts w:asciiTheme="minorHAnsi" w:eastAsia="Calibri" w:hAnsiTheme="minorHAnsi" w:cs="Calibri"/>
          <w:lang w:val="en-GB"/>
        </w:rPr>
        <w:fldChar w:fldCharType="end"/>
      </w:r>
      <w:r w:rsidR="00903BD2">
        <w:rPr>
          <w:rFonts w:asciiTheme="minorHAnsi" w:eastAsia="Calibri" w:hAnsiTheme="minorHAnsi" w:cs="Calibri"/>
          <w:lang w:val="en-GB"/>
        </w:rPr>
      </w:r>
      <w:r w:rsidR="00903BD2">
        <w:rPr>
          <w:rFonts w:asciiTheme="minorHAnsi" w:eastAsia="Calibri" w:hAnsiTheme="minorHAnsi" w:cs="Calibri"/>
          <w:lang w:val="en-GB"/>
        </w:rPr>
        <w:fldChar w:fldCharType="separate"/>
      </w:r>
      <w:r w:rsidR="008F0FED">
        <w:rPr>
          <w:rFonts w:asciiTheme="minorHAnsi" w:eastAsia="Calibri" w:hAnsiTheme="minorHAnsi" w:cs="Calibri"/>
          <w:noProof/>
          <w:lang w:val="en-GB"/>
        </w:rPr>
        <w:t>(Eben Gering, Incorvaia, Henriksen, Conner, et al., 2019; Eben Gering, Incorvaia, Henriksen, Wright, &amp; Getty, 2019; Henriksen, Gering, &amp; Wright, 2018)</w:t>
      </w:r>
      <w:r w:rsidR="00903BD2">
        <w:rPr>
          <w:rFonts w:asciiTheme="minorHAnsi" w:eastAsia="Calibri" w:hAnsiTheme="minorHAnsi" w:cs="Calibri"/>
          <w:lang w:val="en-GB"/>
        </w:rPr>
        <w:fldChar w:fldCharType="end"/>
      </w:r>
      <w:r w:rsidRPr="5590E166">
        <w:rPr>
          <w:rFonts w:asciiTheme="minorHAnsi" w:eastAsia="Calibri" w:hAnsiTheme="minorHAnsi" w:cs="Calibri"/>
          <w:vertAlign w:val="superscript"/>
          <w:lang w:val="en-GB"/>
        </w:rPr>
        <w:t xml:space="preserve"> </w:t>
      </w:r>
      <w:r w:rsidRPr="5590E166">
        <w:rPr>
          <w:rFonts w:asciiTheme="minorHAnsi" w:eastAsia="Calibri" w:hAnsiTheme="minorHAnsi" w:cs="Calibri"/>
          <w:lang w:val="en-GB"/>
        </w:rPr>
        <w:t>.  Thus, independently feral populations have often undergone similar, abrupt, and pronounced environmental change (e.g.</w:t>
      </w:r>
      <w:r w:rsidR="001C7A36">
        <w:rPr>
          <w:rFonts w:asciiTheme="minorHAnsi" w:eastAsia="Calibri" w:hAnsiTheme="minorHAnsi" w:cs="Calibri"/>
          <w:lang w:val="en-GB"/>
        </w:rPr>
        <w:t>,</w:t>
      </w:r>
      <w:r w:rsidRPr="5590E166">
        <w:rPr>
          <w:rFonts w:asciiTheme="minorHAnsi" w:eastAsia="Calibri" w:hAnsiTheme="minorHAnsi" w:cs="Calibri"/>
          <w:lang w:val="en-GB"/>
        </w:rPr>
        <w:t xml:space="preserve"> increased social competition for territories and/or mates, requirements to seek out food and shelter, and interactions with naturally-occurring pathogen communities) </w:t>
      </w:r>
      <w:r w:rsidR="00903BD2">
        <w:rPr>
          <w:rFonts w:asciiTheme="minorHAnsi" w:eastAsia="Calibri" w:hAnsiTheme="minorHAnsi" w:cs="Calibri"/>
          <w:lang w:val="en-GB"/>
        </w:rPr>
        <w:fldChar w:fldCharType="begin"/>
      </w:r>
      <w:r w:rsidR="008F0FED">
        <w:rPr>
          <w:rFonts w:asciiTheme="minorHAnsi" w:eastAsia="Calibri" w:hAnsiTheme="minorHAnsi" w:cs="Calibri"/>
          <w:lang w:val="en-GB"/>
        </w:rPr>
        <w:instrText xml:space="preserve"> ADDIN EN.CITE &lt;EndNote&gt;&lt;Cite&gt;&lt;Author&gt;Gering&lt;/Author&gt;&lt;Year&gt;2019&lt;/Year&gt;&lt;RecNum&gt;1804&lt;/RecNum&gt;&lt;DisplayText&gt;(Eben Gering, Incorvaia, Henriksen, Conner, et al., 2019)&lt;/DisplayText&gt;&lt;record&gt;&lt;rec-number&gt;1804&lt;/rec-number&gt;&lt;foreign-keys&gt;&lt;key app="EN" db-id="wtdwz02w6dfzvgex5xpxwpt8eax2fvfzefre" timestamp="1574343487"&gt;1804&lt;/key&gt;&lt;/foreign-keys&gt;&lt;ref-type name="Journal Article"&gt;17&lt;/ref-type&gt;&lt;contributors&gt;&lt;authors&gt;&lt;author&gt;Gering, Eben&lt;/author&gt;&lt;author&gt;Incorvaia, Darren&lt;/author&gt;&lt;author&gt;Henriksen, Rie&lt;/author&gt;&lt;author&gt;Conner, Jeffrey&lt;/author&gt;&lt;author&gt;Getty, Thomas&lt;/author&gt;&lt;author&gt;Wright, Dominic&lt;/author&gt;&lt;/authors&gt;&lt;/contributors&gt;&lt;titles&gt;&lt;title&gt;Getting Back to Nature: Feralization in Animals and Plants&lt;/title&gt;&lt;secondary-title&gt;Trends in Ecology &amp;amp; Evolution&lt;/secondary-title&gt;&lt;/titles&gt;&lt;periodical&gt;&lt;full-title&gt;Trends in Ecology &amp;amp; Evolution&lt;/full-title&gt;&lt;/periodical&gt;&lt;pages&gt;1137-1151&lt;/pages&gt;&lt;volume&gt;34&lt;/volume&gt;&lt;number&gt;12&lt;/number&gt;&lt;keywords&gt;&lt;keyword&gt;feralization&lt;/keyword&gt;&lt;keyword&gt;domestication&lt;/keyword&gt;&lt;keyword&gt;adaptation&lt;/keyword&gt;&lt;keyword&gt;invasion&lt;/keyword&gt;&lt;keyword&gt;admixture&lt;/keyword&gt;&lt;keyword&gt;evolution&lt;/keyword&gt;&lt;/keywords&gt;&lt;dates&gt;&lt;year&gt;2019&lt;/year&gt;&lt;pub-dates&gt;&lt;date&gt;2019/12/01/&lt;/date&gt;&lt;/pub-dates&gt;&lt;/dates&gt;&lt;isbn&gt;0169-5347&lt;/isbn&gt;&lt;urls&gt;&lt;related-urls&gt;&lt;url&gt;http://www.sciencedirect.com/science/article/pii/S0169534719302307&lt;/url&gt;&lt;/related-urls&gt;&lt;/urls&gt;&lt;electronic-resource-num&gt;https://doi.org/10.1016/j.tree.2019.07.018&lt;/electronic-resource-num&gt;&lt;/record&gt;&lt;/Cite&gt;&lt;/EndNote&gt;</w:instrText>
      </w:r>
      <w:r w:rsidR="00903BD2">
        <w:rPr>
          <w:rFonts w:asciiTheme="minorHAnsi" w:eastAsia="Calibri" w:hAnsiTheme="minorHAnsi" w:cs="Calibri"/>
          <w:lang w:val="en-GB"/>
        </w:rPr>
        <w:fldChar w:fldCharType="separate"/>
      </w:r>
      <w:r w:rsidR="008F0FED">
        <w:rPr>
          <w:rFonts w:asciiTheme="minorHAnsi" w:eastAsia="Calibri" w:hAnsiTheme="minorHAnsi" w:cs="Calibri"/>
          <w:noProof/>
          <w:lang w:val="en-GB"/>
        </w:rPr>
        <w:t>(Eben Gering, Incorvaia, Henriksen, Conner, et al., 2019)</w:t>
      </w:r>
      <w:r w:rsidR="00903BD2">
        <w:rPr>
          <w:rFonts w:asciiTheme="minorHAnsi" w:eastAsia="Calibri" w:hAnsiTheme="minorHAnsi" w:cs="Calibri"/>
          <w:lang w:val="en-GB"/>
        </w:rPr>
        <w:fldChar w:fldCharType="end"/>
      </w:r>
      <w:r w:rsidR="00903BD2">
        <w:rPr>
          <w:rFonts w:asciiTheme="minorHAnsi" w:eastAsia="Calibri" w:hAnsiTheme="minorHAnsi" w:cs="Calibri"/>
          <w:lang w:val="en-GB"/>
        </w:rPr>
        <w:t xml:space="preserve">. </w:t>
      </w:r>
      <w:r w:rsidRPr="5590E166">
        <w:rPr>
          <w:rFonts w:asciiTheme="minorHAnsi" w:eastAsia="Calibri" w:hAnsiTheme="minorHAnsi" w:cs="Calibri"/>
          <w:lang w:val="en-GB"/>
        </w:rPr>
        <w:t xml:space="preserve">In many </w:t>
      </w:r>
      <w:r w:rsidRPr="5590E166">
        <w:rPr>
          <w:rFonts w:asciiTheme="minorHAnsi" w:eastAsia="Calibri" w:hAnsiTheme="minorHAnsi" w:cs="Calibri"/>
          <w:lang w:val="en-GB"/>
        </w:rPr>
        <w:lastRenderedPageBreak/>
        <w:t xml:space="preserve">cases, a single feral species has also independently colonized discontinuous yet ecologically-similar locales. Where this occurs, descendent populations can be compared to learn if parallel environmental changes drive the evolution of overlapping sets of genes and/or gene functions. </w:t>
      </w:r>
    </w:p>
    <w:p w14:paraId="5E79C7DA" w14:textId="77777777" w:rsidR="00F267DF" w:rsidRPr="00845D3D" w:rsidRDefault="00F267DF" w:rsidP="1DA0729E">
      <w:pPr>
        <w:spacing w:line="360" w:lineRule="auto"/>
        <w:ind w:firstLine="720"/>
        <w:rPr>
          <w:rFonts w:asciiTheme="minorHAnsi" w:eastAsia="Calibri" w:hAnsiTheme="minorHAnsi" w:cs="Calibri"/>
          <w:lang w:val="en-GB"/>
        </w:rPr>
      </w:pPr>
    </w:p>
    <w:p w14:paraId="46FA6916" w14:textId="21FD7EF5" w:rsidR="002B58DE" w:rsidRDefault="5590E166" w:rsidP="1DA0729E">
      <w:pPr>
        <w:spacing w:line="360" w:lineRule="auto"/>
        <w:ind w:firstLine="720"/>
        <w:rPr>
          <w:rFonts w:asciiTheme="minorHAnsi" w:eastAsia="Calibri" w:hAnsiTheme="minorHAnsi" w:cs="Calibri"/>
          <w:lang w:val="en-GB"/>
        </w:rPr>
      </w:pPr>
      <w:r w:rsidRPr="5590E166">
        <w:rPr>
          <w:rFonts w:asciiTheme="minorHAnsi" w:eastAsia="Calibri" w:hAnsiTheme="minorHAnsi" w:cs="Calibri"/>
          <w:lang w:val="en-GB"/>
        </w:rPr>
        <w:t>Another compelling feature of feral study systems is that focal populations often originate from relatively well-documented starting points. For example, the domesticated sources of feral po</w:t>
      </w:r>
      <w:r w:rsidR="00C65D45">
        <w:rPr>
          <w:rFonts w:asciiTheme="minorHAnsi" w:eastAsia="Calibri" w:hAnsiTheme="minorHAnsi" w:cs="Calibri"/>
          <w:lang w:val="en-GB"/>
        </w:rPr>
        <w:t xml:space="preserve">pulations are often genetically </w:t>
      </w:r>
      <w:r w:rsidRPr="5590E166">
        <w:rPr>
          <w:rFonts w:asciiTheme="minorHAnsi" w:eastAsia="Calibri" w:hAnsiTheme="minorHAnsi" w:cs="Calibri"/>
          <w:lang w:val="en-GB"/>
        </w:rPr>
        <w:t xml:space="preserve">bottlenecked, and they will share at least some degree of overlap in their distant (domestication) histories. Despite these commonalities, allopatric feral populations of a given domesticated species are also non- identical because of several factors including: a) population structure among founder (domestic) source populations, b) random genetic drift accompanying </w:t>
      </w:r>
      <w:proofErr w:type="spellStart"/>
      <w:r w:rsidR="00491BC7">
        <w:rPr>
          <w:rFonts w:asciiTheme="minorHAnsi" w:eastAsia="Calibri" w:hAnsiTheme="minorHAnsi" w:cs="Calibri"/>
          <w:lang w:val="en-GB"/>
        </w:rPr>
        <w:t>feralisation</w:t>
      </w:r>
      <w:proofErr w:type="spellEnd"/>
      <w:r w:rsidRPr="5590E166">
        <w:rPr>
          <w:rFonts w:asciiTheme="minorHAnsi" w:eastAsia="Calibri" w:hAnsiTheme="minorHAnsi" w:cs="Calibri"/>
          <w:lang w:val="en-GB"/>
        </w:rPr>
        <w:t xml:space="preserve">, and/or c) localized admixture between feral domestics and wild relatives </w:t>
      </w:r>
      <w:r w:rsidR="634F10AE" w:rsidRPr="5590E166">
        <w:rPr>
          <w:rFonts w:asciiTheme="minorHAnsi" w:eastAsia="Calibri" w:hAnsiTheme="minorHAnsi" w:cs="Calibri"/>
          <w:lang w:val="en-GB"/>
        </w:rPr>
        <w:fldChar w:fldCharType="begin"/>
      </w:r>
      <w:r w:rsidR="008F0FED">
        <w:rPr>
          <w:rFonts w:asciiTheme="minorHAnsi" w:eastAsia="Calibri" w:hAnsiTheme="minorHAnsi" w:cs="Calibri"/>
          <w:lang w:val="en-GB"/>
        </w:rPr>
        <w:instrText xml:space="preserve"> ADDIN EN.CITE &lt;EndNote&gt;&lt;Cite&gt;&lt;Author&gt;Gering&lt;/Author&gt;&lt;Year&gt;2019&lt;/Year&gt;&lt;RecNum&gt;1949&lt;/RecNum&gt;&lt;DisplayText&gt;(Eben Gering, Incorvaia, Henriksen, Wright, et al., 2019)&lt;/DisplayText&gt;&lt;record&gt;&lt;rec-number&gt;1949&lt;/rec-number&gt;&lt;foreign-keys&gt;&lt;key app="EN" db-id="wtdwz02w6dfzvgex5xpxwpt8eax2fvfzefre" timestamp="1592939369"&gt;1949&lt;/key&gt;&lt;/foreign-keys&gt;&lt;ref-type name="Journal Article"&gt;17&lt;/ref-type&gt;&lt;contributors&gt;&lt;authors&gt;&lt;author&gt;Gering, Eben&lt;/author&gt;&lt;author&gt;Incorvaia, Darren&lt;/author&gt;&lt;author&gt;Henriksen, Rie&lt;/author&gt;&lt;author&gt;Wright, Dominic&lt;/author&gt;&lt;author&gt;Getty, Thomas&lt;/author&gt;&lt;/authors&gt;&lt;/contributors&gt;&lt;titles&gt;&lt;title&gt;Maladaptation in feral and domesticated animals&lt;/title&gt;&lt;secondary-title&gt;Evolutionary applications&lt;/secondary-title&gt;&lt;/titles&gt;&lt;periodical&gt;&lt;full-title&gt;Evolutionary applications&lt;/full-title&gt;&lt;/periodical&gt;&lt;pages&gt;1274-1286&lt;/pages&gt;&lt;volume&gt;12&lt;/volume&gt;&lt;number&gt;7&lt;/number&gt;&lt;dates&gt;&lt;year&gt;2019&lt;/year&gt;&lt;/dates&gt;&lt;isbn&gt;1752-4571&lt;/isbn&gt;&lt;urls&gt;&lt;/urls&gt;&lt;/record&gt;&lt;/Cite&gt;&lt;/EndNote&gt;</w:instrText>
      </w:r>
      <w:r w:rsidR="634F10AE" w:rsidRPr="5590E166">
        <w:rPr>
          <w:rFonts w:asciiTheme="minorHAnsi" w:eastAsia="Calibri" w:hAnsiTheme="minorHAnsi" w:cs="Calibri"/>
          <w:lang w:val="en-GB"/>
        </w:rPr>
        <w:fldChar w:fldCharType="separate"/>
      </w:r>
      <w:r w:rsidR="008F0FED">
        <w:rPr>
          <w:rFonts w:asciiTheme="minorHAnsi" w:eastAsia="Calibri" w:hAnsiTheme="minorHAnsi" w:cs="Calibri"/>
          <w:noProof/>
          <w:lang w:val="en-GB"/>
        </w:rPr>
        <w:t>(Eben Gering, Incorvaia, Henriksen, Wright, et al., 2019)</w:t>
      </w:r>
      <w:r w:rsidR="634F10AE" w:rsidRPr="5590E166">
        <w:rPr>
          <w:rFonts w:asciiTheme="minorHAnsi" w:eastAsia="Calibri" w:hAnsiTheme="minorHAnsi" w:cs="Calibri"/>
          <w:lang w:val="en-GB"/>
        </w:rPr>
        <w:fldChar w:fldCharType="end"/>
      </w:r>
      <w:r w:rsidRPr="5590E166">
        <w:rPr>
          <w:rFonts w:asciiTheme="minorHAnsi" w:eastAsia="Calibri" w:hAnsiTheme="minorHAnsi" w:cs="Calibri"/>
          <w:lang w:val="en-GB"/>
        </w:rPr>
        <w:t xml:space="preserve">. This makes feral populations excellent models for studying whether, and how, colonizing populations’ sources impact contemporary evolution. </w:t>
      </w:r>
    </w:p>
    <w:p w14:paraId="00F4D1D6" w14:textId="77777777" w:rsidR="00F267DF" w:rsidRPr="00845D3D" w:rsidRDefault="00F267DF" w:rsidP="1DA0729E">
      <w:pPr>
        <w:spacing w:line="360" w:lineRule="auto"/>
        <w:ind w:firstLine="720"/>
        <w:rPr>
          <w:rFonts w:asciiTheme="minorHAnsi" w:eastAsia="Calibri" w:hAnsiTheme="minorHAnsi" w:cs="Calibri"/>
          <w:lang w:val="en-GB"/>
        </w:rPr>
      </w:pPr>
    </w:p>
    <w:p w14:paraId="16EA1850" w14:textId="27A6EB9D" w:rsidR="002B58DE" w:rsidRDefault="5590E166" w:rsidP="29DE7FDD">
      <w:pPr>
        <w:spacing w:line="360" w:lineRule="auto"/>
        <w:ind w:firstLine="720"/>
        <w:rPr>
          <w:rFonts w:asciiTheme="minorHAnsi" w:eastAsia="Calibri" w:hAnsiTheme="minorHAnsi" w:cs="Calibri"/>
          <w:lang w:val="en-GB"/>
        </w:rPr>
      </w:pPr>
      <w:r w:rsidRPr="5590E166">
        <w:rPr>
          <w:rFonts w:asciiTheme="minorHAnsi" w:eastAsia="Calibri" w:hAnsiTheme="minorHAnsi" w:cs="Calibri"/>
          <w:lang w:val="en-GB"/>
        </w:rPr>
        <w:t xml:space="preserve">A final benefit of studying </w:t>
      </w:r>
      <w:proofErr w:type="spellStart"/>
      <w:r w:rsidR="00491BC7">
        <w:rPr>
          <w:rFonts w:asciiTheme="minorHAnsi" w:eastAsia="Calibri" w:hAnsiTheme="minorHAnsi" w:cs="Calibri"/>
          <w:lang w:val="en-GB"/>
        </w:rPr>
        <w:t>feralisation</w:t>
      </w:r>
      <w:proofErr w:type="spellEnd"/>
      <w:r w:rsidRPr="5590E166">
        <w:rPr>
          <w:rFonts w:asciiTheme="minorHAnsi" w:eastAsia="Calibri" w:hAnsiTheme="minorHAnsi" w:cs="Calibri"/>
          <w:lang w:val="en-GB"/>
        </w:rPr>
        <w:t xml:space="preserve"> is that evolutionary changes accompanying domestication have been the subject of intensive recent study</w:t>
      </w:r>
      <w:r w:rsidR="00445979">
        <w:rPr>
          <w:rFonts w:asciiTheme="minorHAnsi" w:eastAsia="Calibri" w:hAnsiTheme="minorHAnsi" w:cs="Calibri"/>
          <w:lang w:val="en-GB"/>
        </w:rPr>
        <w:t xml:space="preserve"> </w:t>
      </w:r>
      <w:r w:rsidR="00445979">
        <w:rPr>
          <w:rFonts w:asciiTheme="minorHAnsi" w:eastAsia="Calibri" w:hAnsiTheme="minorHAnsi" w:cs="Calibri"/>
          <w:lang w:val="en-GB"/>
        </w:rPr>
        <w:fldChar w:fldCharType="begin">
          <w:fldData xml:space="preserve">PEVuZE5vdGU+PENpdGU+PEF1dGhvcj5XcmlnaHQ8L0F1dGhvcj48WWVhcj4yMDIwPC9ZZWFyPjxS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</w:fldData>
        </w:fldChar>
      </w:r>
      <w:r w:rsidR="008F0FED">
        <w:rPr>
          <w:rFonts w:asciiTheme="minorHAnsi" w:eastAsia="Calibri" w:hAnsiTheme="minorHAnsi" w:cs="Calibri"/>
          <w:lang w:val="en-GB"/>
        </w:rPr>
        <w:instrText xml:space="preserve"> ADDIN EN.CITE </w:instrText>
      </w:r>
      <w:r w:rsidR="008F0FED">
        <w:rPr>
          <w:rFonts w:asciiTheme="minorHAnsi" w:eastAsia="Calibri" w:hAnsiTheme="minorHAnsi" w:cs="Calibri"/>
          <w:lang w:val="en-GB"/>
        </w:rPr>
        <w:fldChar w:fldCharType="begin">
          <w:fldData xml:space="preserve">PEVuZE5vdGU+PENpdGU+PEF1dGhvcj5XcmlnaHQ8L0F1dGhvcj48WWVhcj4yMDIwPC9ZZWFyPjxS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</w:fldData>
        </w:fldChar>
      </w:r>
      <w:r w:rsidR="008F0FED">
        <w:rPr>
          <w:rFonts w:asciiTheme="minorHAnsi" w:eastAsia="Calibri" w:hAnsiTheme="minorHAnsi" w:cs="Calibri"/>
          <w:lang w:val="en-GB"/>
        </w:rPr>
        <w:instrText xml:space="preserve"> ADDIN EN.CITE.DATA </w:instrText>
      </w:r>
      <w:r w:rsidR="008F0FED">
        <w:rPr>
          <w:rFonts w:asciiTheme="minorHAnsi" w:eastAsia="Calibri" w:hAnsiTheme="minorHAnsi" w:cs="Calibri"/>
          <w:lang w:val="en-GB"/>
        </w:rPr>
      </w:r>
      <w:r w:rsidR="008F0FED">
        <w:rPr>
          <w:rFonts w:asciiTheme="minorHAnsi" w:eastAsia="Calibri" w:hAnsiTheme="minorHAnsi" w:cs="Calibri"/>
          <w:lang w:val="en-GB"/>
        </w:rPr>
        <w:fldChar w:fldCharType="end"/>
      </w:r>
      <w:r w:rsidR="00445979">
        <w:rPr>
          <w:rFonts w:asciiTheme="minorHAnsi" w:eastAsia="Calibri" w:hAnsiTheme="minorHAnsi" w:cs="Calibri"/>
          <w:lang w:val="en-GB"/>
        </w:rPr>
      </w:r>
      <w:r w:rsidR="00445979">
        <w:rPr>
          <w:rFonts w:asciiTheme="minorHAnsi" w:eastAsia="Calibri" w:hAnsiTheme="minorHAnsi" w:cs="Calibri"/>
          <w:lang w:val="en-GB"/>
        </w:rPr>
        <w:fldChar w:fldCharType="separate"/>
      </w:r>
      <w:r w:rsidR="008F0FED">
        <w:rPr>
          <w:rFonts w:asciiTheme="minorHAnsi" w:eastAsia="Calibri" w:hAnsiTheme="minorHAnsi" w:cs="Calibri"/>
          <w:noProof/>
          <w:lang w:val="en-GB"/>
        </w:rPr>
        <w:t>(Wright, 2015; Wright, Henriksen, &amp; Johnsson, 2020)</w:t>
      </w:r>
      <w:r w:rsidR="00445979">
        <w:rPr>
          <w:rFonts w:asciiTheme="minorHAnsi" w:eastAsia="Calibri" w:hAnsiTheme="minorHAnsi" w:cs="Calibri"/>
          <w:lang w:val="en-GB"/>
        </w:rPr>
        <w:fldChar w:fldCharType="end"/>
      </w:r>
      <w:r w:rsidR="00445979" w:rsidRPr="00445979">
        <w:rPr>
          <w:rStyle w:val="CommentReference"/>
          <w:lang w:val="en-GB"/>
        </w:rPr>
        <w:t>.</w:t>
      </w:r>
      <w:r w:rsidRPr="5590E166">
        <w:rPr>
          <w:rFonts w:asciiTheme="minorHAnsi" w:eastAsia="Calibri" w:hAnsiTheme="minorHAnsi" w:cs="Calibri"/>
          <w:lang w:val="en-GB"/>
        </w:rPr>
        <w:t xml:space="preserve"> This background knowledge permits testing, across a wide array of organisms, whether genes and/or functions that were previously modified under artificial selection undergo further change when domestic taxa recolonize the wild </w:t>
      </w:r>
      <w:r w:rsidR="00445979">
        <w:rPr>
          <w:rFonts w:asciiTheme="minorHAnsi" w:eastAsia="Calibri" w:hAnsiTheme="minorHAnsi" w:cs="Calibri"/>
          <w:lang w:val="en-GB"/>
        </w:rPr>
        <w:fldChar w:fldCharType="begin"/>
      </w:r>
      <w:r w:rsidR="008F0FED">
        <w:rPr>
          <w:rFonts w:asciiTheme="minorHAnsi" w:eastAsia="Calibri" w:hAnsiTheme="minorHAnsi" w:cs="Calibri"/>
          <w:lang w:val="en-GB"/>
        </w:rPr>
        <w:instrText xml:space="preserve"> ADDIN EN.CITE &lt;EndNote&gt;&lt;Cite&gt;&lt;Author&gt;Johnsson&lt;/Author&gt;&lt;Year&gt;2016&lt;/Year&gt;&lt;RecNum&gt;1429&lt;/RecNum&gt;&lt;DisplayText&gt;(Johnsson, Williams, Jensen, &amp;amp; Wright, 2016)&lt;/DisplayText&gt;&lt;record&gt;&lt;rec-number&gt;1429&lt;/rec-number&gt;&lt;foreign-keys&gt;&lt;key app="EN" db-id="wtdwz02w6dfzvgex5xpxwpt8eax2fvfzefre" timestamp="1455009483"&gt;1429&lt;/key&gt;&lt;/foreign-keys&gt;&lt;ref-type name="Journal Article"&gt;17&lt;/ref-type&gt;&lt;contributors&gt;&lt;authors&gt;&lt;author&gt;Johnsson, Martin&lt;/author&gt;&lt;author&gt;Williams, Michael J&lt;/author&gt;&lt;author&gt;Jensen, Per&lt;/author&gt;&lt;author&gt;Wright, Dominic&lt;/author&gt;&lt;/authors&gt;&lt;/contributors&gt;&lt;titles&gt;&lt;title&gt;Genetical Genomics of Behavior: A novel chicken genomic model for anxiety behavior&lt;/title&gt;&lt;secondary-title&gt;Genetics&lt;/secondary-title&gt;&lt;/titles&gt;&lt;periodical&gt;&lt;full-title&gt;Genetics&lt;/full-title&gt;&lt;/periodical&gt;&lt;pages&gt;327-340&lt;/pages&gt;&lt;volume&gt;202&lt;/volume&gt;&lt;number&gt;1&lt;/number&gt;&lt;dates&gt;&lt;year&gt;2016&lt;/year&gt;&lt;/dates&gt;&lt;isbn&gt;0016-6731&lt;/isbn&gt;&lt;urls&gt;&lt;related-urls&gt;&lt;url&gt;http://genetics.org/content/genetics/202/1/327.full.pdf&lt;/url&gt;&lt;/related-urls&gt;&lt;/urls&gt;&lt;/record&gt;&lt;/Cite&gt;&lt;/EndNote&gt;</w:instrText>
      </w:r>
      <w:r w:rsidR="00445979">
        <w:rPr>
          <w:rFonts w:asciiTheme="minorHAnsi" w:eastAsia="Calibri" w:hAnsiTheme="minorHAnsi" w:cs="Calibri"/>
          <w:lang w:val="en-GB"/>
        </w:rPr>
        <w:fldChar w:fldCharType="separate"/>
      </w:r>
      <w:r w:rsidR="008F0FED">
        <w:rPr>
          <w:rFonts w:asciiTheme="minorHAnsi" w:eastAsia="Calibri" w:hAnsiTheme="minorHAnsi" w:cs="Calibri"/>
          <w:noProof/>
          <w:lang w:val="en-GB"/>
        </w:rPr>
        <w:t>(Johnsson, Williams, Jensen, &amp; Wright, 2016)</w:t>
      </w:r>
      <w:r w:rsidR="00445979">
        <w:rPr>
          <w:rFonts w:asciiTheme="minorHAnsi" w:eastAsia="Calibri" w:hAnsiTheme="minorHAnsi" w:cs="Calibri"/>
          <w:lang w:val="en-GB"/>
        </w:rPr>
        <w:fldChar w:fldCharType="end"/>
      </w:r>
      <w:r w:rsidR="00445979">
        <w:rPr>
          <w:rFonts w:asciiTheme="minorHAnsi" w:eastAsia="Calibri" w:hAnsiTheme="minorHAnsi" w:cs="Calibri"/>
          <w:lang w:val="en-GB"/>
        </w:rPr>
        <w:t>.</w:t>
      </w:r>
      <w:r w:rsidRPr="5590E166">
        <w:rPr>
          <w:rFonts w:asciiTheme="minorHAnsi" w:eastAsia="Calibri" w:hAnsiTheme="minorHAnsi" w:cs="Calibri"/>
          <w:lang w:val="en-GB"/>
        </w:rPr>
        <w:t xml:space="preserve"> In summary, by contrasting the ancestries and recent evolution of independently-feral populations of a single species, we can better understand how contemporary evolution is influenced by a) abrupt environmental change, b) genetic differences between closely-related, colonizing populations, and c) interplay between artificial and natural selection.</w:t>
      </w:r>
    </w:p>
    <w:p w14:paraId="4B22B7D6" w14:textId="77777777" w:rsidR="00F267DF" w:rsidRPr="00845D3D" w:rsidRDefault="00F267DF" w:rsidP="29DE7FDD">
      <w:pPr>
        <w:spacing w:line="360" w:lineRule="auto"/>
        <w:ind w:firstLine="720"/>
        <w:rPr>
          <w:rFonts w:asciiTheme="minorHAnsi" w:eastAsia="Calibri" w:hAnsiTheme="minorHAnsi" w:cs="Calibri"/>
          <w:lang w:val="en-GB"/>
        </w:rPr>
      </w:pPr>
    </w:p>
    <w:p w14:paraId="4EEA224A" w14:textId="2D6A4B93" w:rsidR="002B58DE" w:rsidRDefault="5590E166" w:rsidP="29DE7FDD">
      <w:pPr>
        <w:spacing w:line="360" w:lineRule="auto"/>
        <w:ind w:firstLine="720"/>
        <w:rPr>
          <w:rFonts w:asciiTheme="minorHAnsi" w:eastAsia="Calibri" w:hAnsiTheme="minorHAnsi" w:cs="Calibri"/>
          <w:lang w:val="en-GB"/>
        </w:rPr>
      </w:pPr>
      <w:r w:rsidRPr="5590E166">
        <w:rPr>
          <w:rFonts w:asciiTheme="minorHAnsi" w:eastAsia="Calibri" w:hAnsiTheme="minorHAnsi" w:cs="Calibri"/>
          <w:lang w:val="en-GB"/>
        </w:rPr>
        <w:t xml:space="preserve">Prior studies of </w:t>
      </w:r>
      <w:proofErr w:type="spellStart"/>
      <w:r w:rsidR="00491BC7">
        <w:rPr>
          <w:rFonts w:asciiTheme="minorHAnsi" w:eastAsia="Calibri" w:hAnsiTheme="minorHAnsi" w:cs="Calibri"/>
          <w:lang w:val="en-GB"/>
        </w:rPr>
        <w:t>feralisation</w:t>
      </w:r>
      <w:proofErr w:type="spellEnd"/>
      <w:r w:rsidRPr="5590E166">
        <w:rPr>
          <w:rFonts w:asciiTheme="minorHAnsi" w:eastAsia="Calibri" w:hAnsiTheme="minorHAnsi" w:cs="Calibri"/>
          <w:lang w:val="en-GB"/>
        </w:rPr>
        <w:t xml:space="preserve"> have often focused on individual population case studies. For example, genomic analyses of feral chickens (</w:t>
      </w:r>
      <w:r w:rsidRPr="5590E166">
        <w:rPr>
          <w:rFonts w:asciiTheme="minorHAnsi" w:eastAsia="Calibri" w:hAnsiTheme="minorHAnsi" w:cs="Calibri"/>
          <w:i/>
          <w:iCs/>
          <w:lang w:val="en-GB"/>
        </w:rPr>
        <w:t>Gallus gallus</w:t>
      </w:r>
      <w:r w:rsidRPr="5590E166">
        <w:rPr>
          <w:rFonts w:asciiTheme="minorHAnsi" w:eastAsia="Calibri" w:hAnsiTheme="minorHAnsi" w:cs="Calibri"/>
          <w:lang w:val="en-GB"/>
        </w:rPr>
        <w:t xml:space="preserve">) on Kauai Island recently found evidence of rapid recent evolution at loci controlling traits that were also modified under domestication (e.g. genes that regulate </w:t>
      </w:r>
      <w:proofErr w:type="spellStart"/>
      <w:r w:rsidRPr="5590E166">
        <w:rPr>
          <w:rFonts w:asciiTheme="minorHAnsi" w:eastAsia="Calibri" w:hAnsiTheme="minorHAnsi" w:cs="Calibri"/>
          <w:lang w:val="en-GB"/>
        </w:rPr>
        <w:t>behavior</w:t>
      </w:r>
      <w:proofErr w:type="spellEnd"/>
      <w:r w:rsidRPr="5590E166">
        <w:rPr>
          <w:rFonts w:asciiTheme="minorHAnsi" w:eastAsia="Calibri" w:hAnsiTheme="minorHAnsi" w:cs="Calibri"/>
          <w:lang w:val="en-GB"/>
        </w:rPr>
        <w:t xml:space="preserve">, reproduction, and growth). Despite this functional overlap, the specific genes undergoing rapid evolution in Kauai’s feral fowl </w:t>
      </w:r>
      <w:r w:rsidRPr="5590E166">
        <w:rPr>
          <w:rFonts w:asciiTheme="minorHAnsi" w:eastAsia="Calibri" w:hAnsiTheme="minorHAnsi" w:cs="Calibri"/>
          <w:lang w:val="en-GB"/>
        </w:rPr>
        <w:lastRenderedPageBreak/>
        <w:t xml:space="preserve">were largely different from known </w:t>
      </w:r>
      <w:r w:rsidRPr="5590E166">
        <w:rPr>
          <w:rFonts w:asciiTheme="minorHAnsi" w:eastAsia="Calibri" w:hAnsiTheme="minorHAnsi" w:cs="Calibri"/>
          <w:i/>
          <w:iCs/>
          <w:lang w:val="en-GB"/>
        </w:rPr>
        <w:t xml:space="preserve">G. gallus </w:t>
      </w:r>
      <w:r w:rsidRPr="5590E166">
        <w:rPr>
          <w:rFonts w:asciiTheme="minorHAnsi" w:eastAsia="Calibri" w:hAnsiTheme="minorHAnsi" w:cs="Calibri"/>
          <w:lang w:val="en-GB"/>
        </w:rPr>
        <w:t>domestication genes</w:t>
      </w:r>
      <w:r w:rsidRPr="5590E166">
        <w:rPr>
          <w:rFonts w:asciiTheme="minorHAnsi" w:eastAsia="Calibri" w:hAnsiTheme="minorHAnsi" w:cs="Calibri"/>
          <w:i/>
          <w:iCs/>
          <w:lang w:val="en-GB"/>
        </w:rPr>
        <w:t xml:space="preserve">. </w:t>
      </w:r>
      <w:r w:rsidRPr="5590E166">
        <w:rPr>
          <w:rFonts w:asciiTheme="minorHAnsi" w:eastAsia="Calibri" w:hAnsiTheme="minorHAnsi" w:cs="Calibri"/>
          <w:lang w:val="en-GB"/>
        </w:rPr>
        <w:t xml:space="preserve">This confirms that domestication and </w:t>
      </w:r>
      <w:proofErr w:type="spellStart"/>
      <w:r w:rsidR="00491BC7">
        <w:rPr>
          <w:rFonts w:asciiTheme="minorHAnsi" w:eastAsia="Calibri" w:hAnsiTheme="minorHAnsi" w:cs="Calibri"/>
          <w:lang w:val="en-GB"/>
        </w:rPr>
        <w:t>feralisation</w:t>
      </w:r>
      <w:proofErr w:type="spellEnd"/>
      <w:r w:rsidRPr="5590E166">
        <w:rPr>
          <w:rFonts w:asciiTheme="minorHAnsi" w:eastAsia="Calibri" w:hAnsiTheme="minorHAnsi" w:cs="Calibri"/>
          <w:lang w:val="en-GB"/>
        </w:rPr>
        <w:t xml:space="preserve"> can be asymmetric evolutionary processes</w:t>
      </w:r>
      <w:r w:rsidR="005240EB">
        <w:rPr>
          <w:rFonts w:asciiTheme="minorHAnsi" w:eastAsia="Calibri" w:hAnsiTheme="minorHAnsi" w:cs="Calibri"/>
          <w:lang w:val="en-GB"/>
        </w:rPr>
        <w:t xml:space="preserve"> </w:t>
      </w:r>
      <w:r w:rsidR="634F10AE" w:rsidRPr="5590E166">
        <w:rPr>
          <w:rFonts w:asciiTheme="minorHAnsi" w:eastAsia="Calibri" w:hAnsiTheme="minorHAnsi" w:cs="Calibri"/>
          <w:lang w:val="en-GB"/>
        </w:rPr>
        <w:fldChar w:fldCharType="begin"/>
      </w:r>
      <w:r w:rsidR="008F0FED">
        <w:rPr>
          <w:rFonts w:asciiTheme="minorHAnsi" w:eastAsia="Calibri" w:hAnsiTheme="minorHAnsi" w:cs="Calibri"/>
          <w:lang w:val="en-GB"/>
        </w:rPr>
        <w:instrText xml:space="preserve"> ADDIN EN.CITE &lt;EndNote&gt;&lt;Cite&gt;&lt;Author&gt;Johnsson&lt;/Author&gt;&lt;Year&gt;2016&lt;/Year&gt;&lt;RecNum&gt;1455&lt;/RecNum&gt;&lt;DisplayText&gt;(M. Johnsson et al., 2016)&lt;/DisplayText&gt;&lt;record&gt;&lt;rec-number&gt;1455&lt;/rec-number&gt;&lt;foreign-keys&gt;&lt;key app="EN" db-id="wtdwz02w6dfzvgex5xpxwpt8eax2fvfzefre" timestamp="1485964543"&gt;1455&lt;/key&gt;&lt;/foreign-keys&gt;&lt;ref-type name="Journal Article"&gt;17&lt;/ref-type&gt;&lt;contributors&gt;&lt;authors&gt;&lt;author&gt;Johnsson, M.&lt;/author&gt;&lt;author&gt;Gering, E.&lt;/author&gt;&lt;author&gt;Willis, P.&lt;/author&gt;&lt;author&gt;Lopez, S.&lt;/author&gt;&lt;author&gt;Van Dorp, L.&lt;/author&gt;&lt;author&gt;Hellenthal, G.&lt;/author&gt;&lt;author&gt;Henriksen, R.&lt;/author&gt;&lt;author&gt;Friberg, U.&lt;/author&gt;&lt;author&gt;Wright, D.&lt;/author&gt;&lt;/authors&gt;&lt;/contributors&gt;&lt;titles&gt;&lt;title&gt;Feralisation targets different genomic loci to domestication in the chicken&lt;/title&gt;&lt;secondary-title&gt;Nature Communications&lt;/secondary-title&gt;&lt;/titles&gt;&lt;periodical&gt;&lt;full-title&gt;Nature communications&lt;/full-title&gt;&lt;/periodical&gt;&lt;pages&gt;12950&lt;/pages&gt;&lt;volume&gt;7&lt;/volume&gt;&lt;dates&gt;&lt;year&gt;2016&lt;/year&gt;&lt;pub-dates&gt;&lt;date&gt;09/30/online&lt;/date&gt;&lt;/pub-dates&gt;&lt;/dates&gt;&lt;publisher&gt;The Author(s)&lt;/publisher&gt;&lt;work-type&gt;Article&lt;/work-type&gt;&lt;urls&gt;&lt;related-urls&gt;&lt;url&gt;http://dx.doi.org/10.1038/ncomms12950&lt;/url&gt;&lt;url&gt;https://www.ncbi.nlm.nih.gov/pmc/articles/PMC5056458/pdf/ncomms12950.pdf&lt;/url&gt;&lt;/related-urls&gt;&lt;/urls&gt;&lt;electronic-resource-num&gt;10.1038/ncomms12950&amp;#xD;http://www.nature.com/articles/ncomms12950#supplementary-information&lt;/electronic-resource-num&gt;&lt;/record&gt;&lt;/Cite&gt;&lt;/EndNote&gt;</w:instrText>
      </w:r>
      <w:r w:rsidR="634F10AE" w:rsidRPr="5590E166">
        <w:rPr>
          <w:rFonts w:asciiTheme="minorHAnsi" w:eastAsia="Calibri" w:hAnsiTheme="minorHAnsi" w:cs="Calibri"/>
          <w:lang w:val="en-GB"/>
        </w:rPr>
        <w:fldChar w:fldCharType="separate"/>
      </w:r>
      <w:r w:rsidR="008F0FED">
        <w:rPr>
          <w:rFonts w:asciiTheme="minorHAnsi" w:eastAsia="Calibri" w:hAnsiTheme="minorHAnsi" w:cs="Calibri"/>
          <w:noProof/>
          <w:lang w:val="en-GB"/>
        </w:rPr>
        <w:t>(M. Johnsson et al., 2016)</w:t>
      </w:r>
      <w:r w:rsidR="634F10AE" w:rsidRPr="5590E166">
        <w:rPr>
          <w:rFonts w:asciiTheme="minorHAnsi" w:eastAsia="Calibri" w:hAnsiTheme="minorHAnsi" w:cs="Calibri"/>
          <w:lang w:val="en-GB"/>
        </w:rPr>
        <w:fldChar w:fldCharType="end"/>
      </w:r>
      <w:r w:rsidRPr="5590E166">
        <w:rPr>
          <w:rFonts w:asciiTheme="minorHAnsi" w:eastAsia="Calibri" w:hAnsiTheme="minorHAnsi" w:cs="Calibri"/>
          <w:lang w:val="en-GB"/>
        </w:rPr>
        <w:t xml:space="preserve">, but represents only one iteration of a </w:t>
      </w:r>
      <w:proofErr w:type="spellStart"/>
      <w:r w:rsidR="00491BC7">
        <w:rPr>
          <w:rFonts w:asciiTheme="minorHAnsi" w:eastAsia="Calibri" w:hAnsiTheme="minorHAnsi" w:cs="Calibri"/>
          <w:lang w:val="en-GB"/>
        </w:rPr>
        <w:t>feralisation</w:t>
      </w:r>
      <w:proofErr w:type="spellEnd"/>
      <w:r w:rsidRPr="5590E166">
        <w:rPr>
          <w:rFonts w:asciiTheme="minorHAnsi" w:eastAsia="Calibri" w:hAnsiTheme="minorHAnsi" w:cs="Calibri"/>
          <w:lang w:val="en-GB"/>
        </w:rPr>
        <w:t xml:space="preserve"> process. Comparative studies are needed to assess the generality of this conclusion, and/or learn if it is the by-product of recent admixture between Kauai chickens and wild relatives (described below). In summary, it will be highly informative to a) characterize the gene pools of allopatric and independently </w:t>
      </w:r>
      <w:proofErr w:type="spellStart"/>
      <w:r w:rsidRPr="5590E166">
        <w:rPr>
          <w:rFonts w:asciiTheme="minorHAnsi" w:eastAsia="Calibri" w:hAnsiTheme="minorHAnsi" w:cs="Calibri"/>
          <w:lang w:val="en-GB"/>
        </w:rPr>
        <w:t>feralizing</w:t>
      </w:r>
      <w:proofErr w:type="spellEnd"/>
      <w:r w:rsidRPr="5590E166">
        <w:rPr>
          <w:rFonts w:asciiTheme="minorHAnsi" w:eastAsia="Calibri" w:hAnsiTheme="minorHAnsi" w:cs="Calibri"/>
          <w:lang w:val="en-GB"/>
        </w:rPr>
        <w:t xml:space="preserve"> </w:t>
      </w:r>
      <w:r w:rsidRPr="5590E166">
        <w:rPr>
          <w:rFonts w:asciiTheme="minorHAnsi" w:eastAsia="Calibri" w:hAnsiTheme="minorHAnsi" w:cs="Calibri"/>
          <w:i/>
          <w:iCs/>
          <w:lang w:val="en-GB"/>
        </w:rPr>
        <w:t>G. gallus</w:t>
      </w:r>
      <w:r w:rsidRPr="5590E166">
        <w:rPr>
          <w:rFonts w:asciiTheme="minorHAnsi" w:eastAsia="Calibri" w:hAnsiTheme="minorHAnsi" w:cs="Calibri"/>
          <w:lang w:val="en-GB"/>
        </w:rPr>
        <w:t xml:space="preserve"> populations, b) test for evidence of parallel genetic and/or functional evolution between these populations, and c) interpret similarities and/or differences in feral gene pools and traits in light of both divergent recent ancestries, and shared domestication histories.  </w:t>
      </w:r>
    </w:p>
    <w:p w14:paraId="0DF37652" w14:textId="77777777" w:rsidR="00F267DF" w:rsidRPr="00845D3D" w:rsidRDefault="00F267DF" w:rsidP="29DE7FDD">
      <w:pPr>
        <w:spacing w:line="360" w:lineRule="auto"/>
        <w:ind w:firstLine="720"/>
        <w:rPr>
          <w:rFonts w:asciiTheme="minorHAnsi" w:eastAsia="Calibri" w:hAnsiTheme="minorHAnsi" w:cs="Calibri"/>
          <w:lang w:val="en-GB"/>
        </w:rPr>
      </w:pPr>
    </w:p>
    <w:p w14:paraId="42E091BE" w14:textId="01D6F7E8" w:rsidR="09432619" w:rsidRDefault="5590E166" w:rsidP="659F560B">
      <w:pPr>
        <w:spacing w:line="360" w:lineRule="auto"/>
        <w:ind w:firstLine="720"/>
        <w:rPr>
          <w:rFonts w:asciiTheme="minorHAnsi" w:eastAsia="Calibri" w:hAnsiTheme="minorHAnsi" w:cs="Calibri"/>
          <w:lang w:val="en-GB"/>
        </w:rPr>
      </w:pPr>
      <w:r w:rsidRPr="5590E166">
        <w:rPr>
          <w:rFonts w:asciiTheme="minorHAnsi" w:eastAsia="Calibri" w:hAnsiTheme="minorHAnsi" w:cs="Calibri"/>
          <w:lang w:val="en-GB"/>
        </w:rPr>
        <w:t>In the specific case of Kauai’s chickens, admixture between wild-living Red Junglefowl and escaped domestic birds appears to have capacitated recent adaptation. For example, gene variants originating from both ancestral (Red Junglefowl</w:t>
      </w:r>
      <w:r w:rsidR="001522A3">
        <w:rPr>
          <w:rFonts w:asciiTheme="minorHAnsi" w:eastAsia="Calibri" w:hAnsiTheme="minorHAnsi" w:cs="Calibri"/>
          <w:lang w:val="en-GB"/>
        </w:rPr>
        <w:t xml:space="preserve"> – </w:t>
      </w:r>
      <w:r w:rsidR="001522A3" w:rsidRPr="003E5C34">
        <w:rPr>
          <w:rFonts w:asciiTheme="minorHAnsi" w:eastAsia="Calibri" w:hAnsiTheme="minorHAnsi" w:cs="Calibri"/>
          <w:i/>
          <w:lang w:val="en-GB"/>
        </w:rPr>
        <w:t>Gallus gallu</w:t>
      </w:r>
      <w:r w:rsidR="001522A3">
        <w:rPr>
          <w:rFonts w:asciiTheme="minorHAnsi" w:eastAsia="Calibri" w:hAnsiTheme="minorHAnsi" w:cs="Calibri"/>
          <w:lang w:val="en-GB"/>
        </w:rPr>
        <w:t>s</w:t>
      </w:r>
      <w:r w:rsidRPr="5590E166">
        <w:rPr>
          <w:rFonts w:asciiTheme="minorHAnsi" w:eastAsia="Calibri" w:hAnsiTheme="minorHAnsi" w:cs="Calibri"/>
          <w:lang w:val="en-GB"/>
        </w:rPr>
        <w:t>) and domestic chicken</w:t>
      </w:r>
      <w:r w:rsidR="001522A3">
        <w:rPr>
          <w:rFonts w:asciiTheme="minorHAnsi" w:eastAsia="Calibri" w:hAnsiTheme="minorHAnsi" w:cs="Calibri"/>
          <w:lang w:val="en-GB"/>
        </w:rPr>
        <w:t xml:space="preserve"> (</w:t>
      </w:r>
      <w:r w:rsidR="001522A3" w:rsidRPr="003E5C34">
        <w:rPr>
          <w:rFonts w:asciiTheme="minorHAnsi" w:eastAsia="Calibri" w:hAnsiTheme="minorHAnsi" w:cs="Calibri"/>
          <w:i/>
          <w:lang w:val="en-GB"/>
        </w:rPr>
        <w:t xml:space="preserve">Gallus </w:t>
      </w:r>
      <w:proofErr w:type="spellStart"/>
      <w:r w:rsidR="001522A3" w:rsidRPr="003E5C34">
        <w:rPr>
          <w:rFonts w:asciiTheme="minorHAnsi" w:eastAsia="Calibri" w:hAnsiTheme="minorHAnsi" w:cs="Calibri"/>
          <w:i/>
          <w:lang w:val="en-GB"/>
        </w:rPr>
        <w:t>gallus</w:t>
      </w:r>
      <w:proofErr w:type="spellEnd"/>
      <w:r w:rsidR="001522A3" w:rsidRPr="003E5C34">
        <w:rPr>
          <w:rFonts w:asciiTheme="minorHAnsi" w:eastAsia="Calibri" w:hAnsiTheme="minorHAnsi" w:cs="Calibri"/>
          <w:i/>
          <w:lang w:val="en-GB"/>
        </w:rPr>
        <w:t xml:space="preserve"> </w:t>
      </w:r>
      <w:proofErr w:type="spellStart"/>
      <w:r w:rsidR="001522A3" w:rsidRPr="003E5C34">
        <w:rPr>
          <w:rFonts w:asciiTheme="minorHAnsi" w:eastAsia="Calibri" w:hAnsiTheme="minorHAnsi" w:cs="Calibri"/>
          <w:i/>
          <w:lang w:val="en-GB"/>
        </w:rPr>
        <w:t>domesticus</w:t>
      </w:r>
      <w:proofErr w:type="spellEnd"/>
      <w:r w:rsidR="001522A3">
        <w:rPr>
          <w:rFonts w:asciiTheme="minorHAnsi" w:eastAsia="Calibri" w:hAnsiTheme="minorHAnsi" w:cs="Calibri"/>
          <w:lang w:val="en-GB"/>
        </w:rPr>
        <w:t>)</w:t>
      </w:r>
      <w:r w:rsidRPr="5590E166">
        <w:rPr>
          <w:rFonts w:asciiTheme="minorHAnsi" w:eastAsia="Calibri" w:hAnsiTheme="minorHAnsi" w:cs="Calibri"/>
          <w:lang w:val="en-GB"/>
        </w:rPr>
        <w:t xml:space="preserve"> sources occurred at high frequencies in genomic regions that also harbour evidence of recent selection (i.e. candidate selective sweeps).  In light of this finding, feral populations that lack recent Red Junglefowl ancestry </w:t>
      </w:r>
      <w:r w:rsidR="009654D0">
        <w:rPr>
          <w:rFonts w:asciiTheme="minorHAnsi" w:eastAsia="Calibri" w:hAnsiTheme="minorHAnsi" w:cs="Calibri"/>
          <w:lang w:val="en-GB"/>
        </w:rPr>
        <w:t>c</w:t>
      </w:r>
      <w:r w:rsidRPr="5590E166">
        <w:rPr>
          <w:rFonts w:asciiTheme="minorHAnsi" w:eastAsia="Calibri" w:hAnsiTheme="minorHAnsi" w:cs="Calibri"/>
          <w:lang w:val="en-GB"/>
        </w:rPr>
        <w:t>ould show evolutionary divergence from Kauai’s admixed fowl. At the same time, findings from Kauai led us to predict that an independently feral population might evince parallel changes in a subset of loci or traits that underwent selection in captive domestics and are deleterious in wild settings.</w:t>
      </w:r>
      <w:r w:rsidR="009654D0">
        <w:rPr>
          <w:rFonts w:asciiTheme="minorHAnsi" w:eastAsia="Calibri" w:hAnsiTheme="minorHAnsi" w:cs="Calibri"/>
          <w:lang w:val="en-GB"/>
        </w:rPr>
        <w:t xml:space="preserve"> Furthermore, certain aspects of </w:t>
      </w:r>
      <w:r w:rsidR="00271896">
        <w:rPr>
          <w:rFonts w:asciiTheme="minorHAnsi" w:eastAsia="Calibri" w:hAnsiTheme="minorHAnsi" w:cs="Calibri"/>
          <w:lang w:val="en-GB"/>
        </w:rPr>
        <w:t xml:space="preserve">the </w:t>
      </w:r>
      <w:r w:rsidR="009654D0">
        <w:rPr>
          <w:rFonts w:asciiTheme="minorHAnsi" w:eastAsia="Calibri" w:hAnsiTheme="minorHAnsi" w:cs="Calibri"/>
          <w:lang w:val="en-GB"/>
        </w:rPr>
        <w:t>domestication</w:t>
      </w:r>
      <w:r w:rsidR="00271896">
        <w:rPr>
          <w:rFonts w:asciiTheme="minorHAnsi" w:eastAsia="Calibri" w:hAnsiTheme="minorHAnsi" w:cs="Calibri"/>
          <w:lang w:val="en-GB"/>
        </w:rPr>
        <w:t xml:space="preserve"> phenotype and genotype</w:t>
      </w:r>
      <w:r w:rsidR="009654D0">
        <w:rPr>
          <w:rFonts w:asciiTheme="minorHAnsi" w:eastAsia="Calibri" w:hAnsiTheme="minorHAnsi" w:cs="Calibri"/>
          <w:lang w:val="en-GB"/>
        </w:rPr>
        <w:t xml:space="preserve"> may even be of benefit during </w:t>
      </w:r>
      <w:r w:rsidR="007463AC">
        <w:rPr>
          <w:rFonts w:asciiTheme="minorHAnsi" w:eastAsia="Calibri" w:hAnsiTheme="minorHAnsi" w:cs="Calibri"/>
          <w:lang w:val="en-GB"/>
        </w:rPr>
        <w:t xml:space="preserve">the </w:t>
      </w:r>
      <w:proofErr w:type="spellStart"/>
      <w:r w:rsidR="00491BC7">
        <w:rPr>
          <w:rFonts w:asciiTheme="minorHAnsi" w:eastAsia="Calibri" w:hAnsiTheme="minorHAnsi" w:cs="Calibri"/>
          <w:lang w:val="en-GB"/>
        </w:rPr>
        <w:t>feralisation</w:t>
      </w:r>
      <w:proofErr w:type="spellEnd"/>
      <w:r w:rsidR="007463AC">
        <w:rPr>
          <w:rFonts w:asciiTheme="minorHAnsi" w:eastAsia="Calibri" w:hAnsiTheme="minorHAnsi" w:cs="Calibri"/>
          <w:lang w:val="en-GB"/>
        </w:rPr>
        <w:t xml:space="preserve"> process.</w:t>
      </w:r>
      <w:r w:rsidRPr="5590E166">
        <w:rPr>
          <w:rFonts w:asciiTheme="minorHAnsi" w:eastAsia="Calibri" w:hAnsiTheme="minorHAnsi" w:cs="Calibri"/>
          <w:lang w:val="en-GB"/>
        </w:rPr>
        <w:t xml:space="preserve"> </w:t>
      </w:r>
    </w:p>
    <w:p w14:paraId="500EE41B" w14:textId="77777777" w:rsidR="00F267DF" w:rsidRPr="00E373E0" w:rsidRDefault="00F267DF" w:rsidP="659F560B">
      <w:pPr>
        <w:spacing w:line="360" w:lineRule="auto"/>
        <w:ind w:firstLine="720"/>
        <w:rPr>
          <w:rFonts w:asciiTheme="minorHAnsi" w:eastAsia="Calibri" w:hAnsiTheme="minorHAnsi" w:cs="Calibri"/>
          <w:lang w:val="en-GB"/>
        </w:rPr>
      </w:pPr>
    </w:p>
    <w:p w14:paraId="7F8199D9" w14:textId="077A5068" w:rsidR="09432619" w:rsidRDefault="5590E166" w:rsidP="00BE2B28">
      <w:pPr>
        <w:spacing w:line="360" w:lineRule="auto"/>
        <w:ind w:firstLine="720"/>
        <w:rPr>
          <w:rFonts w:ascii="Calibri" w:eastAsia="Calibri" w:hAnsi="Calibri" w:cs="Calibri"/>
          <w:lang w:val="en-GB"/>
        </w:rPr>
      </w:pPr>
      <w:r w:rsidRPr="5590E166">
        <w:rPr>
          <w:rFonts w:asciiTheme="minorHAnsi" w:eastAsia="Calibri" w:hAnsiTheme="minorHAnsi" w:cs="Calibri"/>
          <w:lang w:val="en-GB"/>
        </w:rPr>
        <w:t xml:space="preserve">To evaluate these predictions, we examined genomic and phenotypic data from feral chickens of Bermuda that were reported to have purely domestic recent origins. Unlike Pacific Oceania (inclusive of Kauai), ancient Polynesian migrations did not introduce Red Junglefowl to the Atlantic region (inclusive of Bermuda). Kauai and Bermuda chickens have also colonized strikingly similar environments. Both locales have subtropical climates in which feral chickens inhabit a variety of urban, suburban, rural, and wild habitats. Both Kauai and Bermuda ecosystems lack native terrestrial carnivores and, perhaps consequentially, have sustained unusually large and dense populations of feral </w:t>
      </w:r>
      <w:r w:rsidRPr="5590E166">
        <w:rPr>
          <w:rFonts w:asciiTheme="minorHAnsi" w:eastAsia="Calibri" w:hAnsiTheme="minorHAnsi" w:cs="Calibri"/>
          <w:i/>
          <w:iCs/>
          <w:lang w:val="en-GB"/>
        </w:rPr>
        <w:t xml:space="preserve">G. gallus </w:t>
      </w:r>
      <w:r w:rsidRPr="5590E166">
        <w:rPr>
          <w:rFonts w:asciiTheme="minorHAnsi" w:eastAsia="Calibri" w:hAnsiTheme="minorHAnsi" w:cs="Calibri"/>
          <w:lang w:val="en-GB"/>
        </w:rPr>
        <w:t xml:space="preserve">for decades. Western explorers brought chickens to both archipelagos centuries ago, but it is only in recent times, </w:t>
      </w:r>
      <w:r w:rsidRPr="5590E166">
        <w:rPr>
          <w:rFonts w:asciiTheme="minorHAnsi" w:eastAsia="Calibri" w:hAnsiTheme="minorHAnsi" w:cs="Calibri"/>
          <w:lang w:val="en-GB"/>
        </w:rPr>
        <w:lastRenderedPageBreak/>
        <w:t xml:space="preserve">coinciding with major hurricanes and tropical storms, that feral chickens underwent exponential growth on both Kauai and Bermuda </w:t>
      </w:r>
      <w:r w:rsidR="00445979">
        <w:rPr>
          <w:rFonts w:asciiTheme="minorHAnsi" w:eastAsia="Calibri" w:hAnsiTheme="minorHAnsi" w:cs="Calibri"/>
          <w:lang w:val="en-GB"/>
        </w:rPr>
        <w:fldChar w:fldCharType="begin"/>
      </w:r>
      <w:r w:rsidR="008F0FED">
        <w:rPr>
          <w:rFonts w:asciiTheme="minorHAnsi" w:eastAsia="Calibri" w:hAnsiTheme="minorHAnsi" w:cs="Calibri"/>
          <w:lang w:val="en-GB"/>
        </w:rPr>
        <w:instrText xml:space="preserve"> ADDIN EN.CITE &lt;EndNote&gt;&lt;Cite&gt;&lt;Author&gt;Gering&lt;/Author&gt;&lt;Year&gt;2015&lt;/Year&gt;&lt;RecNum&gt;1263&lt;/RecNum&gt;&lt;DisplayText&gt;(E Gering, Johnsson, Willis, Getty, &amp;amp; Wright, 2015)&lt;/DisplayText&gt;&lt;record&gt;&lt;rec-number&gt;1263&lt;/rec-number&gt;&lt;foreign-keys&gt;&lt;key app="EN" db-id="wtdwz02w6dfzvgex5xpxwpt8eax2fvfzefre" timestamp="1425482246"&gt;1263&lt;/key&gt;&lt;/foreign-keys&gt;&lt;ref-type name="Journal Article"&gt;17&lt;/ref-type&gt;&lt;contributors&gt;&lt;authors&gt;&lt;author&gt;Gering, E&lt;/author&gt;&lt;author&gt;Johnsson, M&lt;/author&gt;&lt;author&gt;Willis, P&lt;/author&gt;&lt;author&gt;Getty, T&lt;/author&gt;&lt;author&gt;Wright, D&lt;/author&gt;&lt;/authors&gt;&lt;/contributors&gt;&lt;titles&gt;&lt;title&gt;Mixed‐ancestry and admixture in Kauai&amp;apos;s feral chickens: invasion of domestic genes into ancient Red Junglefowl reservoirs&lt;/title&gt;&lt;secondary-title&gt;Molecular ecology&lt;/secondary-title&gt;&lt;/titles&gt;&lt;periodical&gt;&lt;full-title&gt;Molecular Ecology&lt;/full-title&gt;&lt;/periodical&gt;&lt;pages&gt;2112-2124&lt;/pages&gt;&lt;volume&gt;24&lt;/volume&gt;&lt;number&gt;9&lt;/number&gt;&lt;dates&gt;&lt;year&gt;2015&lt;/year&gt;&lt;/dates&gt;&lt;isbn&gt;1365-294X&lt;/isbn&gt;&lt;urls&gt;&lt;/urls&gt;&lt;/record&gt;&lt;/Cite&gt;&lt;/EndNote&gt;</w:instrText>
      </w:r>
      <w:r w:rsidR="00445979">
        <w:rPr>
          <w:rFonts w:asciiTheme="minorHAnsi" w:eastAsia="Calibri" w:hAnsiTheme="minorHAnsi" w:cs="Calibri"/>
          <w:lang w:val="en-GB"/>
        </w:rPr>
        <w:fldChar w:fldCharType="separate"/>
      </w:r>
      <w:r w:rsidR="008F0FED">
        <w:rPr>
          <w:rFonts w:asciiTheme="minorHAnsi" w:eastAsia="Calibri" w:hAnsiTheme="minorHAnsi" w:cs="Calibri"/>
          <w:noProof/>
          <w:lang w:val="en-GB"/>
        </w:rPr>
        <w:t>(E Gering, Johnsson, Willis, Getty, &amp; Wright, 2015)</w:t>
      </w:r>
      <w:r w:rsidR="00445979">
        <w:rPr>
          <w:rFonts w:asciiTheme="minorHAnsi" w:eastAsia="Calibri" w:hAnsiTheme="minorHAnsi" w:cs="Calibri"/>
          <w:lang w:val="en-GB"/>
        </w:rPr>
        <w:fldChar w:fldCharType="end"/>
      </w:r>
      <w:r w:rsidR="00445979">
        <w:rPr>
          <w:rFonts w:asciiTheme="minorHAnsi" w:eastAsia="Calibri" w:hAnsiTheme="minorHAnsi" w:cs="Calibri"/>
          <w:lang w:val="en-GB"/>
        </w:rPr>
        <w:t>.</w:t>
      </w:r>
      <w:r w:rsidRPr="5590E166">
        <w:rPr>
          <w:rFonts w:asciiTheme="minorHAnsi" w:eastAsia="Calibri" w:hAnsiTheme="minorHAnsi" w:cs="Calibri"/>
          <w:lang w:val="en-GB"/>
        </w:rPr>
        <w:t xml:space="preserve"> Official censuses are not available from Kauai, but </w:t>
      </w:r>
      <w:r w:rsidRPr="5590E166">
        <w:rPr>
          <w:rFonts w:asciiTheme="minorHAnsi" w:eastAsia="Calibri" w:hAnsiTheme="minorHAnsi" w:cs="Calibri"/>
          <w:i/>
          <w:iCs/>
          <w:lang w:val="en-GB"/>
        </w:rPr>
        <w:t>G. gallus</w:t>
      </w:r>
      <w:r w:rsidRPr="5590E166">
        <w:rPr>
          <w:rFonts w:asciiTheme="minorHAnsi" w:eastAsia="Calibri" w:hAnsiTheme="minorHAnsi" w:cs="Calibri"/>
          <w:lang w:val="en-GB"/>
        </w:rPr>
        <w:t xml:space="preserve"> are found at high density throughout most of the island with exception of remote high-elevation habitats. In Bermuda, a 2011 government estimate placed the </w:t>
      </w:r>
      <w:r w:rsidRPr="5590E166">
        <w:rPr>
          <w:rFonts w:asciiTheme="minorHAnsi" w:eastAsia="Calibri" w:hAnsiTheme="minorHAnsi" w:cs="Calibri"/>
          <w:i/>
          <w:iCs/>
          <w:lang w:val="en-GB"/>
        </w:rPr>
        <w:t>G. gal</w:t>
      </w:r>
      <w:r w:rsidR="00D87ED1">
        <w:rPr>
          <w:rFonts w:asciiTheme="minorHAnsi" w:eastAsia="Calibri" w:hAnsiTheme="minorHAnsi" w:cs="Calibri"/>
          <w:i/>
          <w:iCs/>
          <w:lang w:val="en-GB"/>
        </w:rPr>
        <w:t>l</w:t>
      </w:r>
      <w:r w:rsidRPr="5590E166">
        <w:rPr>
          <w:rFonts w:asciiTheme="minorHAnsi" w:eastAsia="Calibri" w:hAnsiTheme="minorHAnsi" w:cs="Calibri"/>
          <w:i/>
          <w:iCs/>
          <w:lang w:val="en-GB"/>
        </w:rPr>
        <w:t>us</w:t>
      </w:r>
      <w:r w:rsidRPr="5590E166">
        <w:rPr>
          <w:rFonts w:asciiTheme="minorHAnsi" w:eastAsia="Calibri" w:hAnsiTheme="minorHAnsi" w:cs="Calibri"/>
          <w:lang w:val="en-GB"/>
        </w:rPr>
        <w:t xml:space="preserve"> population size at &gt;</w:t>
      </w:r>
      <w:r w:rsidR="00FA736F">
        <w:rPr>
          <w:rFonts w:asciiTheme="minorHAnsi" w:eastAsia="Calibri" w:hAnsiTheme="minorHAnsi" w:cs="Calibri"/>
          <w:lang w:val="en-GB"/>
        </w:rPr>
        <w:t>25</w:t>
      </w:r>
      <w:r w:rsidRPr="5590E166">
        <w:rPr>
          <w:rFonts w:asciiTheme="minorHAnsi" w:eastAsia="Calibri" w:hAnsiTheme="minorHAnsi" w:cs="Calibri"/>
          <w:lang w:val="en-GB"/>
        </w:rPr>
        <w:t xml:space="preserve">,000 individuals; this is remarkable given that the islands comprising the tiny </w:t>
      </w:r>
      <w:r w:rsidR="001C7A36" w:rsidRPr="5590E166">
        <w:rPr>
          <w:rFonts w:asciiTheme="minorHAnsi" w:eastAsia="Calibri" w:hAnsiTheme="minorHAnsi" w:cs="Calibri"/>
          <w:lang w:val="en-GB"/>
        </w:rPr>
        <w:t>archipelago</w:t>
      </w:r>
      <w:r w:rsidRPr="5590E166">
        <w:rPr>
          <w:rFonts w:asciiTheme="minorHAnsi" w:eastAsia="Calibri" w:hAnsiTheme="minorHAnsi" w:cs="Calibri"/>
          <w:lang w:val="en-GB"/>
        </w:rPr>
        <w:t xml:space="preserve"> span only 53.2 km</w:t>
      </w:r>
      <w:r w:rsidRPr="5590E166">
        <w:rPr>
          <w:rFonts w:ascii="Calibri" w:eastAsia="Calibri" w:hAnsi="Calibri" w:cs="Calibri"/>
          <w:vertAlign w:val="superscript"/>
          <w:lang w:val="en-GB"/>
        </w:rPr>
        <w:t>2</w:t>
      </w:r>
      <w:r w:rsidR="00035B79">
        <w:rPr>
          <w:rFonts w:ascii="Calibri" w:eastAsia="Calibri" w:hAnsi="Calibri" w:cs="Calibri"/>
          <w:vertAlign w:val="superscript"/>
          <w:lang w:val="en-GB"/>
        </w:rPr>
        <w:t xml:space="preserve"> </w:t>
      </w:r>
      <w:r w:rsidR="00035B79" w:rsidRPr="003E5C34">
        <w:rPr>
          <w:rFonts w:ascii="Calibri" w:eastAsia="Calibri" w:hAnsi="Calibri" w:cs="Calibri"/>
          <w:lang w:val="en-GB"/>
        </w:rPr>
        <w:fldChar w:fldCharType="begin"/>
      </w:r>
      <w:r w:rsidR="008F0FED">
        <w:rPr>
          <w:rFonts w:ascii="Calibri" w:eastAsia="Calibri" w:hAnsi="Calibri" w:cs="Calibri"/>
          <w:lang w:val="en-GB"/>
        </w:rPr>
        <w:instrText xml:space="preserve"> ADDIN EN.CITE &lt;EndNote&gt;&lt;Cite&gt;&lt;Author&gt;Bermuda&lt;/Author&gt;&lt;Year&gt;2013&lt;/Year&gt;&lt;RecNum&gt;1957&lt;/RecNum&gt;&lt;DisplayText&gt;(Bermuda, 2013)&lt;/DisplayText&gt;&lt;record&gt;&lt;rec-number&gt;1957&lt;/rec-number&gt;&lt;foreign-keys&gt;&lt;key app="EN" db-id="wtdwz02w6dfzvgex5xpxwpt8eax2fvfzefre" timestamp="1602795195"&gt;1957&lt;/key&gt;&lt;/foreign-keys&gt;&lt;ref-type name="Report"&gt;27&lt;/ref-type&gt;&lt;contributors&gt;&lt;authors&gt;&lt;author&gt;Government of Bermuda&lt;/author&gt;&lt;/authors&gt;&lt;subsidiary-authors&gt;&lt;author&gt;Ministry of Environment  and Planning. Dept of Conservation Services.&lt;/author&gt;&lt;/subsidiary-authors&gt;&lt;/contributors&gt;&lt;titles&gt;&lt;title&gt;Feral Chicken Management Plan&lt;/title&gt;&lt;/titles&gt;&lt;dates&gt;&lt;year&gt;2013&lt;/year&gt;&lt;/dates&gt;&lt;urls&gt;&lt;/urls&gt;&lt;/record&gt;&lt;/Cite&gt;&lt;/EndNote&gt;</w:instrText>
      </w:r>
      <w:r w:rsidR="00035B79" w:rsidRPr="003E5C34">
        <w:rPr>
          <w:rFonts w:ascii="Calibri" w:eastAsia="Calibri" w:hAnsi="Calibri" w:cs="Calibri"/>
          <w:lang w:val="en-GB"/>
        </w:rPr>
        <w:fldChar w:fldCharType="separate"/>
      </w:r>
      <w:r w:rsidR="008F0FED">
        <w:rPr>
          <w:rFonts w:ascii="Calibri" w:eastAsia="Calibri" w:hAnsi="Calibri" w:cs="Calibri"/>
          <w:noProof/>
          <w:lang w:val="en-GB"/>
        </w:rPr>
        <w:t>(Bermuda, 2013)</w:t>
      </w:r>
      <w:r w:rsidR="00035B79" w:rsidRPr="003E5C34">
        <w:rPr>
          <w:rFonts w:ascii="Calibri" w:eastAsia="Calibri" w:hAnsi="Calibri" w:cs="Calibri"/>
          <w:lang w:val="en-GB"/>
        </w:rPr>
        <w:fldChar w:fldCharType="end"/>
      </w:r>
      <w:r w:rsidRPr="5590E166">
        <w:rPr>
          <w:rFonts w:ascii="Calibri" w:eastAsia="Calibri" w:hAnsi="Calibri" w:cs="Calibri"/>
          <w:lang w:val="en-GB"/>
        </w:rPr>
        <w:t xml:space="preserve">. In summary, the similar recent growth trajectories, high densities, and local environments of these two populations, coupled with their distinctly different ancestries, make them well-suited for comparative studies of the </w:t>
      </w:r>
      <w:proofErr w:type="spellStart"/>
      <w:r w:rsidR="00491BC7">
        <w:rPr>
          <w:rFonts w:ascii="Calibri" w:eastAsia="Calibri" w:hAnsi="Calibri" w:cs="Calibri"/>
          <w:lang w:val="en-GB"/>
        </w:rPr>
        <w:t>feralisation</w:t>
      </w:r>
      <w:proofErr w:type="spellEnd"/>
      <w:r w:rsidRPr="5590E166">
        <w:rPr>
          <w:rFonts w:ascii="Calibri" w:eastAsia="Calibri" w:hAnsi="Calibri" w:cs="Calibri"/>
          <w:lang w:val="en-GB"/>
        </w:rPr>
        <w:t xml:space="preserve"> process.</w:t>
      </w:r>
    </w:p>
    <w:p w14:paraId="6651C21D" w14:textId="77777777" w:rsidR="00F267DF" w:rsidRPr="00E373E0" w:rsidRDefault="00F267DF" w:rsidP="00BE2B28">
      <w:pPr>
        <w:spacing w:line="360" w:lineRule="auto"/>
        <w:ind w:firstLine="720"/>
        <w:rPr>
          <w:rFonts w:asciiTheme="minorHAnsi" w:eastAsia="Calibri" w:hAnsiTheme="minorHAnsi" w:cs="Calibri"/>
          <w:lang w:val="en-GB"/>
        </w:rPr>
      </w:pPr>
    </w:p>
    <w:p w14:paraId="582953C4" w14:textId="4EB6FAD1" w:rsidR="002B58DE" w:rsidRPr="0002460C" w:rsidRDefault="5590E166" w:rsidP="29DE7FDD">
      <w:pPr>
        <w:spacing w:line="360" w:lineRule="auto"/>
        <w:ind w:firstLine="720"/>
        <w:rPr>
          <w:rFonts w:asciiTheme="minorHAnsi" w:eastAsia="Calibri" w:hAnsiTheme="minorHAnsi" w:cs="Calibri"/>
          <w:b/>
          <w:bCs/>
          <w:lang w:val="en-GB"/>
        </w:rPr>
      </w:pPr>
      <w:r w:rsidRPr="5590E166">
        <w:rPr>
          <w:rFonts w:asciiTheme="minorHAnsi" w:eastAsia="Calibri" w:hAnsiTheme="minorHAnsi" w:cs="Calibri"/>
          <w:lang w:val="en-GB"/>
        </w:rPr>
        <w:t xml:space="preserve">In the present study, feral birds from a variety of locations throughout Bermuda were sampled and </w:t>
      </w:r>
      <w:proofErr w:type="spellStart"/>
      <w:r w:rsidRPr="5590E166">
        <w:rPr>
          <w:rFonts w:asciiTheme="minorHAnsi" w:eastAsia="Calibri" w:hAnsiTheme="minorHAnsi" w:cs="Calibri"/>
          <w:lang w:val="en-GB"/>
        </w:rPr>
        <w:t>phenotyped</w:t>
      </w:r>
      <w:proofErr w:type="spellEnd"/>
      <w:r w:rsidRPr="5590E166">
        <w:rPr>
          <w:rFonts w:asciiTheme="minorHAnsi" w:eastAsia="Calibri" w:hAnsiTheme="minorHAnsi" w:cs="Calibri"/>
          <w:lang w:val="en-GB"/>
        </w:rPr>
        <w:t xml:space="preserve">, and </w:t>
      </w:r>
      <w:r w:rsidR="00CE6264">
        <w:rPr>
          <w:rFonts w:asciiTheme="minorHAnsi" w:eastAsia="Calibri" w:hAnsiTheme="minorHAnsi" w:cs="Calibri"/>
          <w:lang w:val="en-GB"/>
        </w:rPr>
        <w:t>w</w:t>
      </w:r>
      <w:r w:rsidRPr="5590E166">
        <w:rPr>
          <w:rFonts w:asciiTheme="minorHAnsi" w:eastAsia="Calibri" w:hAnsiTheme="minorHAnsi" w:cs="Calibri"/>
          <w:lang w:val="en-GB"/>
        </w:rPr>
        <w:t xml:space="preserve">hole </w:t>
      </w:r>
      <w:r w:rsidR="00CE6264">
        <w:rPr>
          <w:rFonts w:asciiTheme="minorHAnsi" w:eastAsia="Calibri" w:hAnsiTheme="minorHAnsi" w:cs="Calibri"/>
          <w:lang w:val="en-GB"/>
        </w:rPr>
        <w:t>g</w:t>
      </w:r>
      <w:r w:rsidRPr="5590E166">
        <w:rPr>
          <w:rFonts w:asciiTheme="minorHAnsi" w:eastAsia="Calibri" w:hAnsiTheme="minorHAnsi" w:cs="Calibri"/>
          <w:lang w:val="en-GB"/>
        </w:rPr>
        <w:t xml:space="preserve">enome </w:t>
      </w:r>
      <w:r w:rsidR="00CE6264">
        <w:rPr>
          <w:rFonts w:asciiTheme="minorHAnsi" w:eastAsia="Calibri" w:hAnsiTheme="minorHAnsi" w:cs="Calibri"/>
          <w:lang w:val="en-GB"/>
        </w:rPr>
        <w:t>s</w:t>
      </w:r>
      <w:r w:rsidRPr="5590E166">
        <w:rPr>
          <w:rFonts w:asciiTheme="minorHAnsi" w:eastAsia="Calibri" w:hAnsiTheme="minorHAnsi" w:cs="Calibri"/>
          <w:lang w:val="en-GB"/>
        </w:rPr>
        <w:t xml:space="preserve">equencing was used to identify candidate selective sweeps. This allowed us to 1) compare standing genetic variation between the two feral populations 2) test for overlap in the identities or functions of rapidly evolving loci, and 3) ascertain </w:t>
      </w:r>
      <w:r w:rsidRPr="5590E166">
        <w:rPr>
          <w:rFonts w:asciiTheme="minorHAnsi" w:eastAsia="Calibri" w:hAnsiTheme="minorHAnsi" w:cs="Calibri"/>
          <w:color w:val="000000" w:themeColor="text1"/>
          <w:lang w:val="en-GB"/>
        </w:rPr>
        <w:t>how the Bermuda population’s ancestry and recent evolution have shaped its contemporary genotypes and phenotypes.</w:t>
      </w:r>
    </w:p>
    <w:p w14:paraId="7C363C4D" w14:textId="77777777" w:rsidR="002B58DE" w:rsidRPr="0002460C" w:rsidRDefault="002B58DE" w:rsidP="00A3420B">
      <w:pPr>
        <w:spacing w:line="360" w:lineRule="auto"/>
        <w:rPr>
          <w:rFonts w:asciiTheme="minorHAnsi" w:hAnsiTheme="minorHAnsi"/>
          <w:b/>
          <w:lang w:val="en-GB"/>
        </w:rPr>
      </w:pPr>
    </w:p>
    <w:p w14:paraId="673D451A" w14:textId="63E94A6F" w:rsidR="0085784E" w:rsidRPr="0002460C" w:rsidRDefault="7ED6BBEF" w:rsidP="00491BC7">
      <w:pPr>
        <w:spacing w:line="360" w:lineRule="auto"/>
        <w:outlineLvl w:val="0"/>
        <w:rPr>
          <w:rFonts w:asciiTheme="minorHAnsi" w:hAnsiTheme="minorHAnsi"/>
          <w:b/>
          <w:color w:val="FF0000"/>
          <w:lang w:val="en-GB"/>
        </w:rPr>
      </w:pPr>
      <w:r w:rsidRPr="7ED6BBEF">
        <w:rPr>
          <w:rFonts w:asciiTheme="minorHAnsi" w:hAnsiTheme="minorHAnsi"/>
          <w:b/>
          <w:bCs/>
          <w:lang w:val="en-GB"/>
        </w:rPr>
        <w:t>Results</w:t>
      </w:r>
    </w:p>
    <w:p w14:paraId="298D14C5" w14:textId="2F015D7C" w:rsidR="00EA4868" w:rsidRDefault="00EA4868" w:rsidP="00491BC7">
      <w:pPr>
        <w:spacing w:after="60" w:line="360" w:lineRule="auto"/>
        <w:outlineLvl w:val="0"/>
        <w:rPr>
          <w:rFonts w:asciiTheme="minorHAnsi" w:hAnsiTheme="minorHAnsi"/>
          <w:b/>
          <w:bCs/>
          <w:lang w:val="en-GB"/>
        </w:rPr>
      </w:pPr>
      <w:r>
        <w:rPr>
          <w:rFonts w:asciiTheme="minorHAnsi" w:hAnsiTheme="minorHAnsi"/>
          <w:b/>
          <w:bCs/>
          <w:lang w:val="en-GB"/>
        </w:rPr>
        <w:t>Summary of Sequencing Statistics</w:t>
      </w:r>
    </w:p>
    <w:p w14:paraId="462C6F53" w14:textId="77777777" w:rsidR="001E5C0B" w:rsidRPr="001377C7" w:rsidRDefault="001E5C0B" w:rsidP="001E5C0B">
      <w:pPr>
        <w:spacing w:line="360" w:lineRule="auto"/>
        <w:rPr>
          <w:lang w:val="en-GB" w:eastAsia="en-GB"/>
        </w:rPr>
      </w:pPr>
      <w:r>
        <w:rPr>
          <w:rFonts w:ascii="Calibri" w:hAnsi="Calibri"/>
          <w:lang w:val="en-GB" w:eastAsia="en-GB"/>
        </w:rPr>
        <w:t xml:space="preserve">The </w:t>
      </w:r>
      <w:r w:rsidRPr="001377C7">
        <w:rPr>
          <w:rFonts w:ascii="Calibri" w:hAnsi="Calibri"/>
          <w:lang w:val="en-GB" w:eastAsia="en-GB"/>
        </w:rPr>
        <w:t>coverage</w:t>
      </w:r>
      <w:r>
        <w:rPr>
          <w:rFonts w:ascii="Calibri" w:hAnsi="Calibri"/>
          <w:lang w:val="en-GB" w:eastAsia="en-GB"/>
        </w:rPr>
        <w:t xml:space="preserve"> obtained</w:t>
      </w:r>
      <w:r w:rsidRPr="001377C7">
        <w:rPr>
          <w:rFonts w:ascii="Calibri" w:hAnsi="Calibri"/>
          <w:lang w:val="en-GB" w:eastAsia="en-GB"/>
        </w:rPr>
        <w:t xml:space="preserve"> for the 21 Bermudian samples sequenced was on average 37.19x (min: 29.50x, max: 43.62x, std: 3.63x). A total </w:t>
      </w:r>
      <w:proofErr w:type="gramStart"/>
      <w:r w:rsidRPr="001377C7">
        <w:rPr>
          <w:rFonts w:ascii="Calibri" w:hAnsi="Calibri"/>
          <w:lang w:val="en-GB" w:eastAsia="en-GB"/>
        </w:rPr>
        <w:t>of  37103793</w:t>
      </w:r>
      <w:proofErr w:type="gramEnd"/>
      <w:r w:rsidRPr="001377C7">
        <w:rPr>
          <w:rFonts w:ascii="Calibri" w:hAnsi="Calibri"/>
          <w:lang w:val="en-GB" w:eastAsia="en-GB"/>
        </w:rPr>
        <w:t xml:space="preserve"> SNPs were found between all the samples analysed, 19458731 SNPs were found among the Bermudian samples while  13325313 SNPs were found among the 24 samples included from Hawaii. 11511378 SNPs were common to both populations After </w:t>
      </w:r>
      <w:proofErr w:type="gramStart"/>
      <w:r w:rsidRPr="001377C7">
        <w:rPr>
          <w:rFonts w:ascii="Calibri" w:hAnsi="Calibri"/>
          <w:lang w:val="en-GB" w:eastAsia="en-GB"/>
        </w:rPr>
        <w:t>filtering,  30294288</w:t>
      </w:r>
      <w:proofErr w:type="gramEnd"/>
      <w:r w:rsidRPr="001377C7">
        <w:rPr>
          <w:rFonts w:ascii="Calibri" w:hAnsi="Calibri"/>
          <w:lang w:val="en-GB" w:eastAsia="en-GB"/>
        </w:rPr>
        <w:t xml:space="preserve"> (81.65%) of those SNPs were kept and used for further analysis. From those SNPs, 15898458 SNPs were found within the Bermudian population while 12342732 SN</w:t>
      </w:r>
      <w:r>
        <w:rPr>
          <w:rFonts w:ascii="Calibri" w:hAnsi="Calibri"/>
          <w:lang w:val="en-GB" w:eastAsia="en-GB"/>
        </w:rPr>
        <w:t>Ps were found within the Kauai</w:t>
      </w:r>
      <w:r w:rsidRPr="001377C7">
        <w:rPr>
          <w:rFonts w:ascii="Calibri" w:hAnsi="Calibri"/>
          <w:lang w:val="en-GB" w:eastAsia="en-GB"/>
        </w:rPr>
        <w:t xml:space="preserve"> population. 10729539 SNPs were shared between both populations.</w:t>
      </w:r>
      <w:r>
        <w:rPr>
          <w:rFonts w:ascii="Calibri" w:hAnsi="Calibri"/>
          <w:lang w:val="en-GB" w:eastAsia="en-GB"/>
        </w:rPr>
        <w:t xml:space="preserve"> Both Bermudian and Kauai feral populations are therefore highly heterogeneous.</w:t>
      </w:r>
    </w:p>
    <w:p w14:paraId="3749631A" w14:textId="77777777" w:rsidR="00EA4868" w:rsidRDefault="00EA4868" w:rsidP="00491BC7">
      <w:pPr>
        <w:spacing w:after="60" w:line="360" w:lineRule="auto"/>
        <w:outlineLvl w:val="0"/>
        <w:rPr>
          <w:rFonts w:asciiTheme="minorHAnsi" w:hAnsiTheme="minorHAnsi"/>
          <w:b/>
          <w:bCs/>
          <w:lang w:val="en-GB"/>
        </w:rPr>
      </w:pPr>
    </w:p>
    <w:p w14:paraId="0B11C255" w14:textId="0AC86EFD" w:rsidR="7ED6BBEF" w:rsidRPr="00164850" w:rsidRDefault="7ED6BBEF" w:rsidP="00491BC7">
      <w:pPr>
        <w:spacing w:after="60" w:line="360" w:lineRule="auto"/>
        <w:outlineLvl w:val="0"/>
        <w:rPr>
          <w:lang w:val="en-GB"/>
        </w:rPr>
      </w:pPr>
      <w:r w:rsidRPr="7ED6BBEF">
        <w:rPr>
          <w:rFonts w:asciiTheme="minorHAnsi" w:hAnsiTheme="minorHAnsi"/>
          <w:b/>
          <w:bCs/>
          <w:lang w:val="en-GB"/>
        </w:rPr>
        <w:t>Ancestry and phenotypes of Bermuda’s feral chickens</w:t>
      </w:r>
    </w:p>
    <w:p w14:paraId="4D1552F7" w14:textId="0628CED2" w:rsidR="00052101" w:rsidRPr="0002460C" w:rsidRDefault="00BC538B" w:rsidP="29DE7FDD">
      <w:pPr>
        <w:spacing w:after="60" w:line="360" w:lineRule="auto"/>
        <w:outlineLvl w:val="2"/>
        <w:rPr>
          <w:rFonts w:asciiTheme="minorHAnsi" w:hAnsiTheme="minorHAnsi"/>
          <w:spacing w:val="3"/>
          <w:lang w:val="en-GB"/>
        </w:rPr>
      </w:pPr>
      <w:r w:rsidRPr="29DE7FDD">
        <w:rPr>
          <w:rFonts w:asciiTheme="minorHAnsi" w:hAnsiTheme="minorHAnsi"/>
          <w:spacing w:val="3"/>
          <w:lang w:val="en-GB"/>
        </w:rPr>
        <w:lastRenderedPageBreak/>
        <w:t xml:space="preserve">A </w:t>
      </w:r>
      <w:proofErr w:type="spellStart"/>
      <w:r w:rsidR="00052101" w:rsidRPr="29DE7FDD">
        <w:rPr>
          <w:rFonts w:asciiTheme="minorHAnsi" w:hAnsiTheme="minorHAnsi"/>
          <w:spacing w:val="3"/>
          <w:lang w:val="en-GB"/>
        </w:rPr>
        <w:t>Finestructure</w:t>
      </w:r>
      <w:proofErr w:type="spellEnd"/>
      <w:r w:rsidR="00052101" w:rsidRPr="29DE7FDD">
        <w:rPr>
          <w:rFonts w:asciiTheme="minorHAnsi" w:hAnsiTheme="minorHAnsi"/>
          <w:spacing w:val="3"/>
          <w:lang w:val="en-GB"/>
        </w:rPr>
        <w:t xml:space="preserve"> dendrogram </w:t>
      </w:r>
      <w:r w:rsidRPr="29DE7FDD">
        <w:rPr>
          <w:rFonts w:asciiTheme="minorHAnsi" w:hAnsiTheme="minorHAnsi"/>
          <w:spacing w:val="3"/>
          <w:lang w:val="en-GB"/>
        </w:rPr>
        <w:t>assessing the relatedness of Bermudian chickens</w:t>
      </w:r>
      <w:r w:rsidR="00F456EB" w:rsidRPr="29DE7FDD">
        <w:rPr>
          <w:rFonts w:asciiTheme="minorHAnsi" w:hAnsiTheme="minorHAnsi"/>
          <w:spacing w:val="3"/>
          <w:lang w:val="en-GB"/>
        </w:rPr>
        <w:t xml:space="preserve"> </w:t>
      </w:r>
      <w:r w:rsidRPr="29DE7FDD">
        <w:rPr>
          <w:rFonts w:asciiTheme="minorHAnsi" w:hAnsiTheme="minorHAnsi"/>
          <w:spacing w:val="3"/>
          <w:lang w:val="en-GB"/>
        </w:rPr>
        <w:t>with a variety of different populations and breed</w:t>
      </w:r>
      <w:r w:rsidR="00F456EB" w:rsidRPr="29DE7FDD">
        <w:rPr>
          <w:rFonts w:asciiTheme="minorHAnsi" w:hAnsiTheme="minorHAnsi"/>
          <w:spacing w:val="3"/>
          <w:lang w:val="en-GB"/>
        </w:rPr>
        <w:t>s identified</w:t>
      </w:r>
      <w:r w:rsidR="001E2C18" w:rsidRPr="29DE7FDD">
        <w:rPr>
          <w:rFonts w:asciiTheme="minorHAnsi" w:hAnsiTheme="minorHAnsi"/>
          <w:spacing w:val="3"/>
          <w:lang w:val="en-GB"/>
        </w:rPr>
        <w:t xml:space="preserve"> two main clusters of </w:t>
      </w:r>
      <w:r w:rsidR="001E2C18" w:rsidRPr="7ED6BBEF">
        <w:rPr>
          <w:rFonts w:asciiTheme="minorHAnsi" w:hAnsiTheme="minorHAnsi"/>
          <w:i/>
          <w:iCs/>
          <w:spacing w:val="3"/>
          <w:lang w:val="en-GB"/>
        </w:rPr>
        <w:t>G. gallus</w:t>
      </w:r>
      <w:r w:rsidR="001E2C18" w:rsidRPr="29DE7FDD">
        <w:rPr>
          <w:rFonts w:asciiTheme="minorHAnsi" w:hAnsiTheme="minorHAnsi"/>
          <w:spacing w:val="3"/>
          <w:lang w:val="en-GB"/>
        </w:rPr>
        <w:t xml:space="preserve"> with high </w:t>
      </w:r>
      <w:r w:rsidR="001E2C18" w:rsidRPr="00D87ED1">
        <w:rPr>
          <w:rFonts w:asciiTheme="minorHAnsi" w:hAnsiTheme="minorHAnsi"/>
          <w:spacing w:val="3"/>
          <w:lang w:val="en-GB"/>
        </w:rPr>
        <w:t>support</w:t>
      </w:r>
      <w:r w:rsidR="0027543E" w:rsidRPr="00D87ED1">
        <w:rPr>
          <w:rFonts w:asciiTheme="minorHAnsi" w:hAnsiTheme="minorHAnsi"/>
          <w:spacing w:val="3"/>
          <w:lang w:val="en-GB"/>
        </w:rPr>
        <w:t xml:space="preserve"> </w:t>
      </w:r>
      <w:r w:rsidR="0027543E" w:rsidRPr="00325E93">
        <w:rPr>
          <w:rFonts w:asciiTheme="minorHAnsi" w:hAnsiTheme="minorHAnsi"/>
          <w:spacing w:val="3"/>
          <w:lang w:val="en-GB"/>
        </w:rPr>
        <w:t xml:space="preserve">(see </w:t>
      </w:r>
      <w:r w:rsidR="00D84A4B" w:rsidRPr="00325E93">
        <w:rPr>
          <w:rFonts w:asciiTheme="minorHAnsi" w:hAnsiTheme="minorHAnsi"/>
          <w:spacing w:val="3"/>
          <w:lang w:val="en-GB"/>
        </w:rPr>
        <w:t xml:space="preserve">Figure </w:t>
      </w:r>
      <w:r w:rsidR="00083377" w:rsidRPr="00325E93">
        <w:rPr>
          <w:rFonts w:asciiTheme="minorHAnsi" w:hAnsiTheme="minorHAnsi"/>
          <w:spacing w:val="3"/>
          <w:lang w:val="en-GB"/>
        </w:rPr>
        <w:t>1</w:t>
      </w:r>
      <w:r w:rsidR="0027543E" w:rsidRPr="00325E93">
        <w:rPr>
          <w:rFonts w:asciiTheme="minorHAnsi" w:hAnsiTheme="minorHAnsi"/>
          <w:spacing w:val="3"/>
          <w:lang w:val="en-GB"/>
        </w:rPr>
        <w:t>)</w:t>
      </w:r>
      <w:r w:rsidR="009B7169" w:rsidRPr="00325E93">
        <w:rPr>
          <w:rFonts w:asciiTheme="minorHAnsi" w:hAnsiTheme="minorHAnsi"/>
          <w:spacing w:val="3"/>
          <w:lang w:val="en-GB"/>
        </w:rPr>
        <w:t>.</w:t>
      </w:r>
      <w:r w:rsidR="009E61A1" w:rsidRPr="29DE7FDD">
        <w:rPr>
          <w:rFonts w:asciiTheme="minorHAnsi" w:hAnsiTheme="minorHAnsi"/>
          <w:spacing w:val="3"/>
          <w:lang w:val="en-GB"/>
        </w:rPr>
        <w:t xml:space="preserve"> Cluster A include</w:t>
      </w:r>
      <w:r w:rsidR="00F456EB" w:rsidRPr="29DE7FDD">
        <w:rPr>
          <w:rFonts w:asciiTheme="minorHAnsi" w:hAnsiTheme="minorHAnsi"/>
          <w:spacing w:val="3"/>
          <w:lang w:val="en-GB"/>
        </w:rPr>
        <w:t>s</w:t>
      </w:r>
      <w:r w:rsidR="00270A85" w:rsidRPr="29DE7FDD">
        <w:rPr>
          <w:rFonts w:asciiTheme="minorHAnsi" w:hAnsiTheme="minorHAnsi"/>
          <w:spacing w:val="3"/>
          <w:lang w:val="en-GB"/>
        </w:rPr>
        <w:t xml:space="preserve"> Red Junglefowl individuals, which are conspecific with domestic chickens and their closest living relatives. Cluster A also includes</w:t>
      </w:r>
      <w:r w:rsidR="00994A26" w:rsidRPr="29DE7FDD">
        <w:rPr>
          <w:rFonts w:asciiTheme="minorHAnsi" w:hAnsiTheme="minorHAnsi"/>
          <w:spacing w:val="3"/>
          <w:lang w:val="en-GB"/>
        </w:rPr>
        <w:t xml:space="preserve"> several domesticated Asian lineages (Xishuangbanna game fowl, Yunnan native village chickens, Tibetan chickens, Taiwanese silkie and native chicken</w:t>
      </w:r>
      <w:r w:rsidR="00FB1BDA" w:rsidRPr="29DE7FDD">
        <w:rPr>
          <w:rFonts w:asciiTheme="minorHAnsi" w:hAnsiTheme="minorHAnsi"/>
          <w:spacing w:val="3"/>
          <w:lang w:val="en-GB"/>
        </w:rPr>
        <w:t>s</w:t>
      </w:r>
      <w:r w:rsidR="00994A26" w:rsidRPr="29DE7FDD">
        <w:rPr>
          <w:rFonts w:asciiTheme="minorHAnsi" w:hAnsiTheme="minorHAnsi"/>
          <w:spacing w:val="3"/>
          <w:lang w:val="en-GB"/>
        </w:rPr>
        <w:t xml:space="preserve">, </w:t>
      </w:r>
      <w:r w:rsidR="00B52540" w:rsidRPr="29DE7FDD">
        <w:rPr>
          <w:rFonts w:asciiTheme="minorHAnsi" w:hAnsiTheme="minorHAnsi"/>
          <w:spacing w:val="3"/>
          <w:lang w:val="en-GB"/>
        </w:rPr>
        <w:t>C</w:t>
      </w:r>
      <w:r w:rsidR="00994A26" w:rsidRPr="29DE7FDD">
        <w:rPr>
          <w:rFonts w:asciiTheme="minorHAnsi" w:hAnsiTheme="minorHAnsi"/>
          <w:spacing w:val="3"/>
          <w:lang w:val="en-GB"/>
        </w:rPr>
        <w:t xml:space="preserve">hinese indigenous chickens, and broiler or dual-purpose commercial breeds), as well as a few Western breeds (Rhode Island Red and Cornish). </w:t>
      </w:r>
      <w:r w:rsidR="009E61A1" w:rsidRPr="29DE7FDD">
        <w:rPr>
          <w:rFonts w:asciiTheme="minorHAnsi" w:hAnsiTheme="minorHAnsi"/>
          <w:spacing w:val="3"/>
          <w:lang w:val="en-GB"/>
        </w:rPr>
        <w:t>Cluster B, which includes all the feral samples from both Bermuda and Kauai, is subdivided in two clusters, one containing al</w:t>
      </w:r>
      <w:r w:rsidR="00557AB2" w:rsidRPr="29DE7FDD">
        <w:rPr>
          <w:rFonts w:asciiTheme="minorHAnsi" w:hAnsiTheme="minorHAnsi"/>
          <w:spacing w:val="3"/>
          <w:lang w:val="en-GB"/>
        </w:rPr>
        <w:t>l</w:t>
      </w:r>
      <w:r w:rsidR="009E61A1" w:rsidRPr="29DE7FDD">
        <w:rPr>
          <w:rFonts w:asciiTheme="minorHAnsi" w:hAnsiTheme="minorHAnsi"/>
          <w:spacing w:val="3"/>
          <w:lang w:val="en-GB"/>
        </w:rPr>
        <w:t xml:space="preserve"> the </w:t>
      </w:r>
      <w:r w:rsidR="000B2E6E" w:rsidRPr="29DE7FDD">
        <w:rPr>
          <w:rFonts w:asciiTheme="minorHAnsi" w:hAnsiTheme="minorHAnsi"/>
          <w:spacing w:val="3"/>
          <w:lang w:val="en-GB"/>
        </w:rPr>
        <w:t>Hawaiian (feral)</w:t>
      </w:r>
      <w:r w:rsidR="009E61A1" w:rsidRPr="29DE7FDD">
        <w:rPr>
          <w:rFonts w:asciiTheme="minorHAnsi" w:hAnsiTheme="minorHAnsi"/>
          <w:spacing w:val="3"/>
          <w:lang w:val="en-GB"/>
        </w:rPr>
        <w:t xml:space="preserve"> individuals and another one including</w:t>
      </w:r>
      <w:r w:rsidR="000B2E6E" w:rsidRPr="29DE7FDD">
        <w:rPr>
          <w:rFonts w:asciiTheme="minorHAnsi" w:hAnsiTheme="minorHAnsi"/>
          <w:spacing w:val="3"/>
          <w:lang w:val="en-GB"/>
        </w:rPr>
        <w:t xml:space="preserve"> a cluster of</w:t>
      </w:r>
      <w:r w:rsidR="009E61A1" w:rsidRPr="29DE7FDD">
        <w:rPr>
          <w:rFonts w:asciiTheme="minorHAnsi" w:hAnsiTheme="minorHAnsi"/>
          <w:spacing w:val="3"/>
          <w:lang w:val="en-GB"/>
        </w:rPr>
        <w:t xml:space="preserve"> Bermud</w:t>
      </w:r>
      <w:r w:rsidR="000B2E6E" w:rsidRPr="29DE7FDD">
        <w:rPr>
          <w:rFonts w:asciiTheme="minorHAnsi" w:hAnsiTheme="minorHAnsi"/>
          <w:spacing w:val="3"/>
          <w:lang w:val="en-GB"/>
        </w:rPr>
        <w:t>ian samples</w:t>
      </w:r>
      <w:r w:rsidR="009E61A1" w:rsidRPr="29DE7FDD">
        <w:rPr>
          <w:rFonts w:asciiTheme="minorHAnsi" w:hAnsiTheme="minorHAnsi"/>
          <w:spacing w:val="3"/>
          <w:lang w:val="en-GB"/>
        </w:rPr>
        <w:t xml:space="preserve"> closely related with </w:t>
      </w:r>
      <w:r w:rsidR="000B2E6E" w:rsidRPr="29DE7FDD">
        <w:rPr>
          <w:rFonts w:asciiTheme="minorHAnsi" w:hAnsiTheme="minorHAnsi"/>
          <w:spacing w:val="3"/>
          <w:lang w:val="en-GB"/>
        </w:rPr>
        <w:t>East-Asian domestic breeds,</w:t>
      </w:r>
      <w:r w:rsidR="001640B9" w:rsidRPr="29DE7FDD">
        <w:rPr>
          <w:rFonts w:asciiTheme="minorHAnsi" w:hAnsiTheme="minorHAnsi"/>
          <w:spacing w:val="3"/>
          <w:lang w:val="en-GB"/>
        </w:rPr>
        <w:t xml:space="preserve"> mainly layers,</w:t>
      </w:r>
      <w:r w:rsidR="000B2E6E" w:rsidRPr="29DE7FDD">
        <w:rPr>
          <w:rFonts w:asciiTheme="minorHAnsi" w:hAnsiTheme="minorHAnsi"/>
          <w:spacing w:val="3"/>
          <w:lang w:val="en-GB"/>
        </w:rPr>
        <w:t xml:space="preserve"> which form their own cluster</w:t>
      </w:r>
      <w:r w:rsidR="00994A26" w:rsidRPr="29DE7FDD">
        <w:rPr>
          <w:rFonts w:asciiTheme="minorHAnsi" w:hAnsiTheme="minorHAnsi"/>
          <w:spacing w:val="3"/>
          <w:lang w:val="en-GB"/>
        </w:rPr>
        <w:t xml:space="preserve"> including</w:t>
      </w:r>
      <w:r w:rsidR="000B2E6E" w:rsidRPr="29DE7FDD">
        <w:rPr>
          <w:rFonts w:asciiTheme="minorHAnsi" w:hAnsiTheme="minorHAnsi"/>
          <w:spacing w:val="3"/>
          <w:lang w:val="en-GB"/>
        </w:rPr>
        <w:t xml:space="preserve"> </w:t>
      </w:r>
      <w:r w:rsidR="009E61A1" w:rsidRPr="29DE7FDD">
        <w:rPr>
          <w:rFonts w:asciiTheme="minorHAnsi" w:hAnsiTheme="minorHAnsi"/>
          <w:spacing w:val="3"/>
          <w:lang w:val="en-GB"/>
        </w:rPr>
        <w:t xml:space="preserve">Korean domestic chickens, </w:t>
      </w:r>
      <w:proofErr w:type="spellStart"/>
      <w:r w:rsidR="009E61A1" w:rsidRPr="29DE7FDD">
        <w:rPr>
          <w:rFonts w:asciiTheme="minorHAnsi" w:hAnsiTheme="minorHAnsi"/>
          <w:spacing w:val="3"/>
          <w:lang w:val="en-GB"/>
        </w:rPr>
        <w:t>Gyeongbuk</w:t>
      </w:r>
      <w:proofErr w:type="spellEnd"/>
      <w:r w:rsidR="009E61A1" w:rsidRPr="29DE7FDD">
        <w:rPr>
          <w:rFonts w:asciiTheme="minorHAnsi" w:hAnsiTheme="minorHAnsi"/>
          <w:spacing w:val="3"/>
          <w:lang w:val="en-GB"/>
        </w:rPr>
        <w:t xml:space="preserve"> </w:t>
      </w:r>
      <w:proofErr w:type="spellStart"/>
      <w:r w:rsidR="009E61A1" w:rsidRPr="29DE7FDD">
        <w:rPr>
          <w:rFonts w:asciiTheme="minorHAnsi" w:hAnsiTheme="minorHAnsi"/>
          <w:spacing w:val="3"/>
          <w:lang w:val="en-GB"/>
        </w:rPr>
        <w:t>Araucanas</w:t>
      </w:r>
      <w:proofErr w:type="spellEnd"/>
      <w:r w:rsidR="009E61A1" w:rsidRPr="29DE7FDD">
        <w:rPr>
          <w:rFonts w:asciiTheme="minorHAnsi" w:hAnsiTheme="minorHAnsi"/>
          <w:spacing w:val="3"/>
          <w:lang w:val="en-GB"/>
        </w:rPr>
        <w:t xml:space="preserve">, </w:t>
      </w:r>
      <w:r w:rsidR="0027543E" w:rsidRPr="29DE7FDD">
        <w:rPr>
          <w:rFonts w:asciiTheme="minorHAnsi" w:hAnsiTheme="minorHAnsi"/>
          <w:spacing w:val="3"/>
          <w:lang w:val="en-GB"/>
        </w:rPr>
        <w:t>W</w:t>
      </w:r>
      <w:r w:rsidR="009E61A1" w:rsidRPr="29DE7FDD">
        <w:rPr>
          <w:rFonts w:asciiTheme="minorHAnsi" w:hAnsiTheme="minorHAnsi"/>
          <w:spacing w:val="3"/>
          <w:lang w:val="en-GB"/>
        </w:rPr>
        <w:t xml:space="preserve">hite </w:t>
      </w:r>
      <w:r w:rsidR="0027543E" w:rsidRPr="29DE7FDD">
        <w:rPr>
          <w:rFonts w:asciiTheme="minorHAnsi" w:hAnsiTheme="minorHAnsi"/>
          <w:spacing w:val="3"/>
          <w:lang w:val="en-GB"/>
        </w:rPr>
        <w:t>L</w:t>
      </w:r>
      <w:r w:rsidR="009E61A1" w:rsidRPr="29DE7FDD">
        <w:rPr>
          <w:rFonts w:asciiTheme="minorHAnsi" w:hAnsiTheme="minorHAnsi"/>
          <w:spacing w:val="3"/>
          <w:lang w:val="en-GB"/>
        </w:rPr>
        <w:t xml:space="preserve">eghorns from Korea and Beijing and a Lhasa White from </w:t>
      </w:r>
      <w:r w:rsidR="000B2E6E" w:rsidRPr="29DE7FDD">
        <w:rPr>
          <w:rFonts w:asciiTheme="minorHAnsi" w:hAnsiTheme="minorHAnsi"/>
          <w:spacing w:val="3"/>
          <w:lang w:val="en-GB"/>
        </w:rPr>
        <w:t xml:space="preserve">Lhasa, </w:t>
      </w:r>
      <w:r w:rsidR="009E61A1" w:rsidRPr="29DE7FDD">
        <w:rPr>
          <w:rFonts w:asciiTheme="minorHAnsi" w:hAnsiTheme="minorHAnsi"/>
          <w:spacing w:val="3"/>
          <w:lang w:val="en-GB"/>
        </w:rPr>
        <w:t>Tibet</w:t>
      </w:r>
      <w:r w:rsidR="00994A26" w:rsidRPr="29DE7FDD">
        <w:rPr>
          <w:rFonts w:asciiTheme="minorHAnsi" w:hAnsiTheme="minorHAnsi"/>
          <w:spacing w:val="3"/>
          <w:lang w:val="en-GB"/>
        </w:rPr>
        <w:t xml:space="preserve">. </w:t>
      </w:r>
      <w:r w:rsidR="00557AB2" w:rsidRPr="29DE7FDD">
        <w:rPr>
          <w:rFonts w:asciiTheme="minorHAnsi" w:hAnsiTheme="minorHAnsi"/>
          <w:spacing w:val="3"/>
          <w:lang w:val="en-GB"/>
        </w:rPr>
        <w:t>Bermudian chickens are more closely related with domestic layer breeds than to Red Junglefowls and aboriginal breeds, wh</w:t>
      </w:r>
      <w:r w:rsidR="0027543E" w:rsidRPr="29DE7FDD">
        <w:rPr>
          <w:rFonts w:asciiTheme="minorHAnsi" w:hAnsiTheme="minorHAnsi"/>
          <w:spacing w:val="3"/>
          <w:lang w:val="en-GB"/>
        </w:rPr>
        <w:t>ich</w:t>
      </w:r>
      <w:r w:rsidR="00557AB2" w:rsidRPr="29DE7FDD">
        <w:rPr>
          <w:rFonts w:asciiTheme="minorHAnsi" w:hAnsiTheme="minorHAnsi"/>
          <w:spacing w:val="3"/>
          <w:lang w:val="en-GB"/>
        </w:rPr>
        <w:t xml:space="preserve"> reflects the domestic origin of this feral population. Hawaiian </w:t>
      </w:r>
      <w:proofErr w:type="spellStart"/>
      <w:r w:rsidR="00557AB2" w:rsidRPr="29DE7FDD">
        <w:rPr>
          <w:rFonts w:asciiTheme="minorHAnsi" w:hAnsiTheme="minorHAnsi"/>
          <w:spacing w:val="3"/>
          <w:lang w:val="en-GB"/>
        </w:rPr>
        <w:t>ferals</w:t>
      </w:r>
      <w:proofErr w:type="spellEnd"/>
      <w:r w:rsidR="00557AB2" w:rsidRPr="29DE7FDD">
        <w:rPr>
          <w:rFonts w:asciiTheme="minorHAnsi" w:hAnsiTheme="minorHAnsi"/>
          <w:spacing w:val="3"/>
          <w:lang w:val="en-GB"/>
        </w:rPr>
        <w:t>, however (likely due to their admix</w:t>
      </w:r>
      <w:r w:rsidR="0027543E" w:rsidRPr="29DE7FDD">
        <w:rPr>
          <w:rFonts w:asciiTheme="minorHAnsi" w:hAnsiTheme="minorHAnsi"/>
          <w:spacing w:val="3"/>
          <w:lang w:val="en-GB"/>
        </w:rPr>
        <w:t>ed</w:t>
      </w:r>
      <w:r w:rsidR="00557AB2" w:rsidRPr="29DE7FDD">
        <w:rPr>
          <w:rFonts w:asciiTheme="minorHAnsi" w:hAnsiTheme="minorHAnsi"/>
          <w:spacing w:val="3"/>
          <w:lang w:val="en-GB"/>
        </w:rPr>
        <w:t xml:space="preserve"> origin), appear less closely related to domestic layer breeds.</w:t>
      </w:r>
    </w:p>
    <w:p w14:paraId="5C45B2C2" w14:textId="7CA56B35" w:rsidR="7ED6BBEF" w:rsidRDefault="7ED6BBEF" w:rsidP="7ED6BBEF">
      <w:pPr>
        <w:spacing w:after="60" w:line="360" w:lineRule="auto"/>
        <w:outlineLvl w:val="2"/>
        <w:rPr>
          <w:rFonts w:asciiTheme="minorHAnsi" w:hAnsiTheme="minorHAnsi"/>
          <w:lang w:val="en-GB"/>
        </w:rPr>
      </w:pPr>
      <w:r w:rsidRPr="7ED6BBEF">
        <w:rPr>
          <w:rFonts w:asciiTheme="minorHAnsi" w:hAnsiTheme="minorHAnsi"/>
          <w:lang w:val="en-GB"/>
        </w:rPr>
        <w:t xml:space="preserve">Many heritable, domestication-related phenotypes were also observed in Bermuda chickens including </w:t>
      </w:r>
      <w:r w:rsidR="001C7A36">
        <w:rPr>
          <w:rFonts w:asciiTheme="minorHAnsi" w:hAnsiTheme="minorHAnsi"/>
          <w:lang w:val="en-GB"/>
        </w:rPr>
        <w:t>polydactyly</w:t>
      </w:r>
      <w:r w:rsidRPr="7ED6BBEF">
        <w:rPr>
          <w:rFonts w:asciiTheme="minorHAnsi" w:hAnsiTheme="minorHAnsi"/>
          <w:lang w:val="en-GB"/>
        </w:rPr>
        <w:t xml:space="preserve">, yellow skin, derived feather traits (e.g. barred and </w:t>
      </w:r>
      <w:proofErr w:type="spellStart"/>
      <w:r w:rsidRPr="7ED6BBEF">
        <w:rPr>
          <w:rFonts w:asciiTheme="minorHAnsi" w:hAnsiTheme="minorHAnsi"/>
          <w:lang w:val="en-GB"/>
        </w:rPr>
        <w:t>amela</w:t>
      </w:r>
      <w:r w:rsidR="001522A3">
        <w:rPr>
          <w:rFonts w:asciiTheme="minorHAnsi" w:hAnsiTheme="minorHAnsi"/>
          <w:lang w:val="en-GB"/>
        </w:rPr>
        <w:t>to</w:t>
      </w:r>
      <w:r w:rsidRPr="7ED6BBEF">
        <w:rPr>
          <w:rFonts w:asciiTheme="minorHAnsi" w:hAnsiTheme="minorHAnsi"/>
          <w:lang w:val="en-GB"/>
        </w:rPr>
        <w:t>nic</w:t>
      </w:r>
      <w:proofErr w:type="spellEnd"/>
      <w:r w:rsidRPr="7ED6BBEF">
        <w:rPr>
          <w:rFonts w:asciiTheme="minorHAnsi" w:hAnsiTheme="minorHAnsi"/>
          <w:lang w:val="en-GB"/>
        </w:rPr>
        <w:t xml:space="preserve"> feathers), </w:t>
      </w:r>
      <w:r w:rsidR="001C7A36">
        <w:rPr>
          <w:rFonts w:asciiTheme="minorHAnsi" w:hAnsiTheme="minorHAnsi"/>
          <w:lang w:val="en-GB"/>
        </w:rPr>
        <w:t xml:space="preserve">and </w:t>
      </w:r>
      <w:r w:rsidRPr="7ED6BBEF">
        <w:rPr>
          <w:rFonts w:asciiTheme="minorHAnsi" w:hAnsiTheme="minorHAnsi"/>
          <w:lang w:val="en-GB"/>
        </w:rPr>
        <w:t>comb variants (e.g. rose and duplex combs). Body and comb masses were also intermediate between those observed in captive domestic layers</w:t>
      </w:r>
      <w:r w:rsidR="006E22F5">
        <w:rPr>
          <w:rFonts w:asciiTheme="minorHAnsi" w:hAnsiTheme="minorHAnsi"/>
          <w:lang w:val="en-GB"/>
        </w:rPr>
        <w:t xml:space="preserve"> (see Table 3)</w:t>
      </w:r>
      <w:r w:rsidR="009447B1">
        <w:rPr>
          <w:rFonts w:asciiTheme="minorHAnsi" w:hAnsiTheme="minorHAnsi"/>
          <w:lang w:val="en-GB"/>
        </w:rPr>
        <w:t>.</w:t>
      </w:r>
      <w:r w:rsidRPr="7ED6BBEF">
        <w:rPr>
          <w:rFonts w:asciiTheme="minorHAnsi" w:hAnsiTheme="minorHAnsi"/>
          <w:lang w:val="en-GB"/>
        </w:rPr>
        <w:t xml:space="preserve"> </w:t>
      </w:r>
    </w:p>
    <w:p w14:paraId="1DD15CE3" w14:textId="77777777" w:rsidR="00B02A92" w:rsidRDefault="00B02A92" w:rsidP="00A3420B">
      <w:pPr>
        <w:spacing w:after="60" w:line="360" w:lineRule="auto"/>
        <w:outlineLvl w:val="2"/>
        <w:rPr>
          <w:rFonts w:asciiTheme="minorHAnsi" w:hAnsiTheme="minorHAnsi"/>
          <w:b/>
          <w:bCs/>
          <w:spacing w:val="3"/>
          <w:lang w:val="en-GB"/>
        </w:rPr>
      </w:pPr>
    </w:p>
    <w:p w14:paraId="7F6E92D7" w14:textId="5E051923" w:rsidR="00845D3D" w:rsidRPr="0002460C" w:rsidRDefault="00845D3D" w:rsidP="00491BC7">
      <w:pPr>
        <w:spacing w:after="60" w:line="360" w:lineRule="auto"/>
        <w:outlineLvl w:val="0"/>
        <w:rPr>
          <w:rFonts w:asciiTheme="minorHAnsi" w:hAnsiTheme="minorHAnsi"/>
          <w:b/>
          <w:bCs/>
          <w:spacing w:val="3"/>
          <w:lang w:val="en-GB"/>
        </w:rPr>
      </w:pPr>
      <w:r w:rsidRPr="0002460C">
        <w:rPr>
          <w:rFonts w:asciiTheme="minorHAnsi" w:hAnsiTheme="minorHAnsi"/>
          <w:b/>
          <w:bCs/>
          <w:spacing w:val="3"/>
          <w:lang w:val="en-GB"/>
        </w:rPr>
        <w:t>Selective Sweep Mapping</w:t>
      </w:r>
    </w:p>
    <w:p w14:paraId="0DECF310" w14:textId="01CF30CC" w:rsidR="001B3955" w:rsidRPr="0002460C" w:rsidRDefault="00845D3D" w:rsidP="00A3420B">
      <w:pPr>
        <w:spacing w:after="60" w:line="360" w:lineRule="auto"/>
        <w:outlineLvl w:val="2"/>
        <w:rPr>
          <w:rFonts w:asciiTheme="minorHAnsi" w:hAnsiTheme="minorHAnsi"/>
          <w:b/>
          <w:bCs/>
          <w:spacing w:val="3"/>
          <w:lang w:val="en-GB"/>
        </w:rPr>
      </w:pPr>
      <w:r w:rsidRPr="00E373E0">
        <w:rPr>
          <w:rFonts w:asciiTheme="minorHAnsi" w:hAnsiTheme="minorHAnsi"/>
          <w:bCs/>
          <w:spacing w:val="3"/>
          <w:lang w:val="en-GB"/>
        </w:rPr>
        <w:t xml:space="preserve">Sweep mapping was performed to </w:t>
      </w:r>
      <w:r w:rsidR="00114050" w:rsidRPr="00E373E0">
        <w:rPr>
          <w:rFonts w:asciiTheme="minorHAnsi" w:hAnsiTheme="minorHAnsi"/>
          <w:bCs/>
          <w:spacing w:val="3"/>
          <w:lang w:val="en-GB"/>
        </w:rPr>
        <w:t>identify genomic regions undergoing selection. Three separate techniques were used</w:t>
      </w:r>
      <w:r w:rsidR="000661DD">
        <w:rPr>
          <w:rFonts w:asciiTheme="minorHAnsi" w:hAnsiTheme="minorHAnsi"/>
          <w:bCs/>
          <w:spacing w:val="3"/>
          <w:lang w:val="en-GB"/>
        </w:rPr>
        <w:t>:</w:t>
      </w:r>
      <w:r w:rsidR="00114050" w:rsidRPr="00E373E0">
        <w:rPr>
          <w:rFonts w:asciiTheme="minorHAnsi" w:hAnsiTheme="minorHAnsi"/>
          <w:bCs/>
          <w:spacing w:val="3"/>
          <w:lang w:val="en-GB"/>
        </w:rPr>
        <w:t xml:space="preserve"> heterozygosity, Tajima’s D and population pairwise F</w:t>
      </w:r>
      <w:r w:rsidR="00114050" w:rsidRPr="00E373E0">
        <w:rPr>
          <w:rFonts w:asciiTheme="minorHAnsi" w:hAnsiTheme="minorHAnsi"/>
          <w:bCs/>
          <w:spacing w:val="3"/>
          <w:vertAlign w:val="subscript"/>
          <w:lang w:val="en-GB"/>
        </w:rPr>
        <w:t>ST</w:t>
      </w:r>
      <w:r w:rsidR="00114050" w:rsidRPr="00E373E0">
        <w:rPr>
          <w:rFonts w:asciiTheme="minorHAnsi" w:hAnsiTheme="minorHAnsi"/>
          <w:bCs/>
          <w:spacing w:val="3"/>
          <w:lang w:val="en-GB"/>
        </w:rPr>
        <w:t>, with the latter also used to identify the origin of the sweeps identified.</w:t>
      </w:r>
      <w:r w:rsidR="00690A27" w:rsidRPr="0002460C">
        <w:rPr>
          <w:rFonts w:asciiTheme="minorHAnsi" w:hAnsiTheme="minorHAnsi"/>
          <w:b/>
          <w:bCs/>
          <w:spacing w:val="3"/>
          <w:lang w:val="en-GB"/>
        </w:rPr>
        <w:t xml:space="preserve"> </w:t>
      </w:r>
    </w:p>
    <w:p w14:paraId="75F3D67E" w14:textId="77777777" w:rsidR="001B3955" w:rsidRPr="00E373E0" w:rsidRDefault="001B3955" w:rsidP="00A3420B">
      <w:pPr>
        <w:spacing w:after="60" w:line="360" w:lineRule="auto"/>
        <w:outlineLvl w:val="2"/>
        <w:rPr>
          <w:rFonts w:asciiTheme="minorHAnsi" w:hAnsiTheme="minorHAnsi"/>
          <w:bCs/>
          <w:spacing w:val="3"/>
          <w:lang w:val="en-GB"/>
        </w:rPr>
      </w:pPr>
    </w:p>
    <w:p w14:paraId="56356FCC" w14:textId="048FB4EA" w:rsidR="001B3955" w:rsidRPr="003E5C34" w:rsidRDefault="001B3955" w:rsidP="003E5C34">
      <w:pPr>
        <w:pStyle w:val="ListParagraph"/>
        <w:numPr>
          <w:ilvl w:val="0"/>
          <w:numId w:val="2"/>
        </w:numPr>
        <w:spacing w:after="60" w:line="360" w:lineRule="auto"/>
        <w:outlineLvl w:val="0"/>
        <w:rPr>
          <w:rFonts w:asciiTheme="minorHAnsi" w:hAnsiTheme="minorHAnsi"/>
          <w:b/>
          <w:bCs/>
          <w:spacing w:val="3"/>
          <w:lang w:val="en-GB"/>
        </w:rPr>
      </w:pPr>
      <w:r w:rsidRPr="003E5C34">
        <w:rPr>
          <w:rFonts w:asciiTheme="minorHAnsi" w:hAnsiTheme="minorHAnsi"/>
          <w:b/>
          <w:bCs/>
          <w:spacing w:val="3"/>
          <w:lang w:val="en-GB"/>
        </w:rPr>
        <w:t>Heterozygosity Mapping</w:t>
      </w:r>
    </w:p>
    <w:p w14:paraId="4309028A" w14:textId="74E6327F" w:rsidR="002B58DE" w:rsidRPr="0002460C" w:rsidRDefault="002B58DE" w:rsidP="29DE7FDD">
      <w:pPr>
        <w:spacing w:after="60" w:line="360" w:lineRule="auto"/>
        <w:outlineLvl w:val="2"/>
        <w:rPr>
          <w:rFonts w:asciiTheme="minorHAnsi" w:hAnsiTheme="minorHAnsi"/>
          <w:lang w:val="en-GB"/>
        </w:rPr>
      </w:pPr>
      <w:r w:rsidRPr="29DE7FDD">
        <w:rPr>
          <w:rFonts w:asciiTheme="minorHAnsi" w:hAnsiTheme="minorHAnsi"/>
          <w:spacing w:val="3"/>
          <w:lang w:val="en-GB"/>
        </w:rPr>
        <w:t xml:space="preserve">For the Bermuda dataset, </w:t>
      </w:r>
      <w:r w:rsidR="009D62D6" w:rsidRPr="29DE7FDD">
        <w:rPr>
          <w:rFonts w:asciiTheme="minorHAnsi" w:hAnsiTheme="minorHAnsi"/>
          <w:spacing w:val="3"/>
          <w:lang w:val="en-GB"/>
        </w:rPr>
        <w:t xml:space="preserve">a total of 40 putative sweep regions were identified </w:t>
      </w:r>
      <w:r w:rsidR="009D62D6" w:rsidRPr="29DE7FDD">
        <w:rPr>
          <w:rFonts w:asciiTheme="minorHAnsi" w:hAnsiTheme="minorHAnsi"/>
          <w:lang w:val="en-GB"/>
        </w:rPr>
        <w:t xml:space="preserve">within Bermuda </w:t>
      </w:r>
      <w:r w:rsidR="009D62D6" w:rsidRPr="29DE7FDD">
        <w:rPr>
          <w:rFonts w:asciiTheme="minorHAnsi" w:hAnsiTheme="minorHAnsi"/>
          <w:i/>
          <w:iCs/>
          <w:lang w:val="en-GB"/>
        </w:rPr>
        <w:t xml:space="preserve">G. gallus </w:t>
      </w:r>
      <w:r w:rsidR="009D62D6" w:rsidRPr="29DE7FDD">
        <w:rPr>
          <w:rFonts w:asciiTheme="minorHAnsi" w:hAnsiTheme="minorHAnsi"/>
          <w:lang w:val="en-GB"/>
        </w:rPr>
        <w:t>genomes</w:t>
      </w:r>
      <w:r w:rsidR="00690A27" w:rsidRPr="29DE7FDD">
        <w:rPr>
          <w:rFonts w:asciiTheme="minorHAnsi" w:hAnsiTheme="minorHAnsi"/>
          <w:lang w:val="en-GB"/>
        </w:rPr>
        <w:t xml:space="preserve"> using heterozygosity </w:t>
      </w:r>
      <w:r w:rsidR="009D62D6" w:rsidRPr="29DE7FDD">
        <w:rPr>
          <w:rFonts w:asciiTheme="minorHAnsi" w:hAnsiTheme="minorHAnsi"/>
          <w:spacing w:val="3"/>
          <w:lang w:val="en-GB"/>
        </w:rPr>
        <w:t>(</w:t>
      </w:r>
      <w:r w:rsidRPr="29DE7FDD">
        <w:rPr>
          <w:rFonts w:asciiTheme="minorHAnsi" w:hAnsiTheme="minorHAnsi"/>
          <w:spacing w:val="3"/>
          <w:lang w:val="en-GB"/>
        </w:rPr>
        <w:t xml:space="preserve">three windows exhibited </w:t>
      </w:r>
      <w:proofErr w:type="spellStart"/>
      <w:r w:rsidRPr="29DE7FDD">
        <w:rPr>
          <w:rFonts w:asciiTheme="minorHAnsi" w:hAnsiTheme="minorHAnsi"/>
          <w:spacing w:val="3"/>
          <w:lang w:val="en-GB"/>
        </w:rPr>
        <w:t>ZH</w:t>
      </w:r>
      <w:r w:rsidRPr="29DE7FDD">
        <w:rPr>
          <w:rFonts w:asciiTheme="minorHAnsi" w:hAnsiTheme="minorHAnsi"/>
          <w:spacing w:val="3"/>
          <w:vertAlign w:val="subscript"/>
          <w:lang w:val="en-GB"/>
        </w:rPr>
        <w:t>p</w:t>
      </w:r>
      <w:proofErr w:type="spellEnd"/>
      <w:r w:rsidR="17EE801F" w:rsidRPr="29DE7FDD">
        <w:rPr>
          <w:rFonts w:asciiTheme="minorHAnsi" w:hAnsiTheme="minorHAnsi"/>
          <w:lang w:val="en-GB"/>
        </w:rPr>
        <w:t>&lt;</w:t>
      </w:r>
      <w:r w:rsidRPr="29DE7FDD">
        <w:rPr>
          <w:rFonts w:asciiTheme="minorHAnsi" w:hAnsiTheme="minorHAnsi"/>
          <w:spacing w:val="3"/>
          <w:vertAlign w:val="subscript"/>
          <w:lang w:val="en-GB"/>
        </w:rPr>
        <w:t xml:space="preserve"> </w:t>
      </w:r>
      <w:r w:rsidRPr="29DE7FDD">
        <w:rPr>
          <w:rFonts w:asciiTheme="minorHAnsi" w:hAnsiTheme="minorHAnsi"/>
          <w:spacing w:val="3"/>
          <w:lang w:val="en-GB"/>
        </w:rPr>
        <w:t>−</w:t>
      </w:r>
      <w:proofErr w:type="gramStart"/>
      <w:r w:rsidRPr="29DE7FDD">
        <w:rPr>
          <w:rFonts w:asciiTheme="minorHAnsi" w:hAnsiTheme="minorHAnsi"/>
          <w:spacing w:val="3"/>
          <w:lang w:val="en-GB"/>
        </w:rPr>
        <w:t>6 ,</w:t>
      </w:r>
      <w:proofErr w:type="gramEnd"/>
      <w:r w:rsidRPr="29DE7FDD">
        <w:rPr>
          <w:rFonts w:asciiTheme="minorHAnsi" w:hAnsiTheme="minorHAnsi"/>
          <w:spacing w:val="3"/>
          <w:lang w:val="en-GB"/>
        </w:rPr>
        <w:t xml:space="preserve"> </w:t>
      </w:r>
      <w:r w:rsidR="0019446C" w:rsidRPr="29DE7FDD">
        <w:rPr>
          <w:rFonts w:asciiTheme="minorHAnsi" w:hAnsiTheme="minorHAnsi"/>
          <w:spacing w:val="3"/>
          <w:lang w:val="en-GB"/>
        </w:rPr>
        <w:t xml:space="preserve">15 windows exhibited </w:t>
      </w:r>
      <w:proofErr w:type="spellStart"/>
      <w:r w:rsidR="17EE801F" w:rsidRPr="29DE7FDD">
        <w:rPr>
          <w:rFonts w:asciiTheme="minorHAnsi" w:hAnsiTheme="minorHAnsi"/>
          <w:lang w:val="en-GB"/>
        </w:rPr>
        <w:t>ZH</w:t>
      </w:r>
      <w:r w:rsidR="17EE801F" w:rsidRPr="29DE7FDD">
        <w:rPr>
          <w:rFonts w:asciiTheme="minorHAnsi" w:hAnsiTheme="minorHAnsi"/>
          <w:vertAlign w:val="subscript"/>
          <w:lang w:val="en-GB"/>
        </w:rPr>
        <w:t>p</w:t>
      </w:r>
      <w:proofErr w:type="spellEnd"/>
      <w:r w:rsidR="17EE801F" w:rsidRPr="29DE7FDD">
        <w:rPr>
          <w:rFonts w:asciiTheme="minorHAnsi" w:hAnsiTheme="minorHAnsi"/>
          <w:lang w:val="en-GB"/>
        </w:rPr>
        <w:t>&lt;</w:t>
      </w:r>
      <w:r w:rsidR="17EE801F" w:rsidRPr="29DE7FDD">
        <w:rPr>
          <w:rFonts w:asciiTheme="minorHAnsi" w:hAnsiTheme="minorHAnsi"/>
          <w:vertAlign w:val="subscript"/>
          <w:lang w:val="en-GB"/>
        </w:rPr>
        <w:t xml:space="preserve"> </w:t>
      </w:r>
      <w:r w:rsidR="17EE801F" w:rsidRPr="29DE7FDD">
        <w:rPr>
          <w:rFonts w:asciiTheme="minorHAnsi" w:hAnsiTheme="minorHAnsi"/>
          <w:lang w:val="en-GB"/>
        </w:rPr>
        <w:t xml:space="preserve">−5, and 84 windows showed </w:t>
      </w:r>
      <w:proofErr w:type="spellStart"/>
      <w:r w:rsidR="17EE801F" w:rsidRPr="29DE7FDD">
        <w:rPr>
          <w:rFonts w:asciiTheme="minorHAnsi" w:hAnsiTheme="minorHAnsi"/>
          <w:lang w:val="en-GB"/>
        </w:rPr>
        <w:t>ZH</w:t>
      </w:r>
      <w:r w:rsidR="17EE801F" w:rsidRPr="29DE7FDD">
        <w:rPr>
          <w:rFonts w:asciiTheme="minorHAnsi" w:hAnsiTheme="minorHAnsi"/>
          <w:vertAlign w:val="subscript"/>
          <w:lang w:val="en-GB"/>
        </w:rPr>
        <w:t>p</w:t>
      </w:r>
      <w:proofErr w:type="spellEnd"/>
      <w:r w:rsidR="17EE801F" w:rsidRPr="29DE7FDD">
        <w:rPr>
          <w:rFonts w:asciiTheme="minorHAnsi" w:hAnsiTheme="minorHAnsi"/>
          <w:lang w:val="en-GB"/>
        </w:rPr>
        <w:t>&lt;</w:t>
      </w:r>
      <w:r w:rsidR="17EE801F" w:rsidRPr="29DE7FDD">
        <w:rPr>
          <w:rFonts w:asciiTheme="minorHAnsi" w:hAnsiTheme="minorHAnsi"/>
          <w:vertAlign w:val="subscript"/>
          <w:lang w:val="en-GB"/>
        </w:rPr>
        <w:t xml:space="preserve"> </w:t>
      </w:r>
      <w:r w:rsidR="17EE801F" w:rsidRPr="29DE7FDD">
        <w:rPr>
          <w:rFonts w:asciiTheme="minorHAnsi" w:hAnsiTheme="minorHAnsi"/>
          <w:lang w:val="en-GB"/>
        </w:rPr>
        <w:t>−4</w:t>
      </w:r>
      <w:r w:rsidR="00E50F4B">
        <w:rPr>
          <w:rFonts w:asciiTheme="minorHAnsi" w:hAnsiTheme="minorHAnsi"/>
          <w:lang w:val="en-GB"/>
        </w:rPr>
        <w:t>, see supplementary table 2</w:t>
      </w:r>
      <w:r w:rsidR="009D62D6" w:rsidRPr="29DE7FDD">
        <w:rPr>
          <w:rFonts w:asciiTheme="minorHAnsi" w:hAnsiTheme="minorHAnsi"/>
          <w:lang w:val="en-GB"/>
        </w:rPr>
        <w:t>)</w:t>
      </w:r>
      <w:r w:rsidR="17EE801F" w:rsidRPr="29DE7FDD">
        <w:rPr>
          <w:rFonts w:asciiTheme="minorHAnsi" w:hAnsiTheme="minorHAnsi"/>
          <w:lang w:val="en-GB"/>
        </w:rPr>
        <w:t>.</w:t>
      </w:r>
      <w:r w:rsidRPr="29DE7FDD">
        <w:rPr>
          <w:rFonts w:asciiTheme="minorHAnsi" w:hAnsiTheme="minorHAnsi"/>
          <w:spacing w:val="3"/>
          <w:lang w:val="en-GB"/>
        </w:rPr>
        <w:t xml:space="preserve"> Several of the 40kb </w:t>
      </w:r>
      <w:proofErr w:type="spellStart"/>
      <w:r w:rsidR="17EE801F" w:rsidRPr="29DE7FDD">
        <w:rPr>
          <w:rFonts w:asciiTheme="minorHAnsi" w:hAnsiTheme="minorHAnsi"/>
          <w:lang w:val="en-GB"/>
        </w:rPr>
        <w:t>H</w:t>
      </w:r>
      <w:r w:rsidR="00510AC8">
        <w:rPr>
          <w:rFonts w:asciiTheme="minorHAnsi" w:hAnsiTheme="minorHAnsi"/>
          <w:vertAlign w:val="subscript"/>
          <w:lang w:val="en-GB"/>
        </w:rPr>
        <w:t>t</w:t>
      </w:r>
      <w:proofErr w:type="spellEnd"/>
      <w:r w:rsidRPr="29DE7FDD">
        <w:rPr>
          <w:rFonts w:asciiTheme="minorHAnsi" w:hAnsiTheme="minorHAnsi"/>
          <w:spacing w:val="3"/>
          <w:lang w:val="en-GB"/>
        </w:rPr>
        <w:t xml:space="preserve"> outlier windows lie adjacent to one another, </w:t>
      </w:r>
      <w:r w:rsidR="00543A41" w:rsidRPr="29DE7FDD">
        <w:rPr>
          <w:rFonts w:asciiTheme="minorHAnsi" w:hAnsiTheme="minorHAnsi"/>
          <w:spacing w:val="3"/>
          <w:lang w:val="en-GB"/>
        </w:rPr>
        <w:t>with</w:t>
      </w:r>
      <w:r w:rsidRPr="29DE7FDD">
        <w:rPr>
          <w:rFonts w:asciiTheme="minorHAnsi" w:hAnsiTheme="minorHAnsi"/>
          <w:spacing w:val="3"/>
          <w:lang w:val="en-GB"/>
        </w:rPr>
        <w:t xml:space="preserve"> </w:t>
      </w:r>
      <w:r w:rsidR="00543A41" w:rsidRPr="29DE7FDD">
        <w:rPr>
          <w:rFonts w:asciiTheme="minorHAnsi" w:hAnsiTheme="minorHAnsi"/>
          <w:spacing w:val="3"/>
          <w:shd w:val="clear" w:color="auto" w:fill="FFFFFF"/>
          <w:lang w:val="en-GB"/>
        </w:rPr>
        <w:t>t</w:t>
      </w:r>
      <w:r w:rsidRPr="29DE7FDD">
        <w:rPr>
          <w:rFonts w:asciiTheme="minorHAnsi" w:hAnsiTheme="minorHAnsi"/>
          <w:spacing w:val="3"/>
          <w:shd w:val="clear" w:color="auto" w:fill="FFFFFF"/>
          <w:lang w:val="en-GB"/>
        </w:rPr>
        <w:t xml:space="preserve">he mean sweep </w:t>
      </w:r>
      <w:r w:rsidRPr="29DE7FDD">
        <w:rPr>
          <w:rFonts w:asciiTheme="minorHAnsi" w:hAnsiTheme="minorHAnsi"/>
          <w:spacing w:val="3"/>
          <w:shd w:val="clear" w:color="auto" w:fill="FFFFFF"/>
          <w:lang w:val="en-GB"/>
        </w:rPr>
        <w:lastRenderedPageBreak/>
        <w:t xml:space="preserve">length </w:t>
      </w:r>
      <w:r w:rsidR="00543A41" w:rsidRPr="29DE7FDD">
        <w:rPr>
          <w:rFonts w:asciiTheme="minorHAnsi" w:hAnsiTheme="minorHAnsi"/>
          <w:spacing w:val="3"/>
          <w:shd w:val="clear" w:color="auto" w:fill="FFFFFF"/>
          <w:lang w:val="en-GB"/>
        </w:rPr>
        <w:t>being</w:t>
      </w:r>
      <w:r w:rsidR="0002460C" w:rsidRPr="29DE7FDD">
        <w:rPr>
          <w:rFonts w:asciiTheme="minorHAnsi" w:hAnsiTheme="minorHAnsi"/>
          <w:spacing w:val="3"/>
          <w:shd w:val="clear" w:color="auto" w:fill="FFFFFF"/>
          <w:lang w:val="en-GB"/>
        </w:rPr>
        <w:t xml:space="preserve"> 62kb bases (median 60kb</w:t>
      </w:r>
      <w:r w:rsidRPr="29DE7FDD">
        <w:rPr>
          <w:rFonts w:asciiTheme="minorHAnsi" w:hAnsiTheme="minorHAnsi"/>
          <w:spacing w:val="3"/>
          <w:shd w:val="clear" w:color="auto" w:fill="FFFFFF"/>
          <w:lang w:val="en-GB"/>
        </w:rPr>
        <w:t xml:space="preserve">, </w:t>
      </w:r>
      <w:proofErr w:type="spellStart"/>
      <w:r w:rsidRPr="29DE7FDD">
        <w:rPr>
          <w:rFonts w:asciiTheme="minorHAnsi" w:hAnsiTheme="minorHAnsi"/>
          <w:spacing w:val="3"/>
          <w:shd w:val="clear" w:color="auto" w:fill="FFFFFF"/>
          <w:lang w:val="en-GB"/>
        </w:rPr>
        <w:t>sd</w:t>
      </w:r>
      <w:proofErr w:type="spellEnd"/>
      <w:r w:rsidRPr="29DE7FDD">
        <w:rPr>
          <w:rFonts w:asciiTheme="minorHAnsi" w:hAnsiTheme="minorHAnsi"/>
          <w:spacing w:val="3"/>
          <w:shd w:val="clear" w:color="auto" w:fill="FFFFFF"/>
          <w:lang w:val="en-GB"/>
        </w:rPr>
        <w:t xml:space="preserve"> 37</w:t>
      </w:r>
      <w:r w:rsidR="0002460C" w:rsidRPr="29DE7FDD">
        <w:rPr>
          <w:rFonts w:asciiTheme="minorHAnsi" w:hAnsiTheme="minorHAnsi"/>
          <w:spacing w:val="3"/>
          <w:shd w:val="clear" w:color="auto" w:fill="FFFFFF"/>
          <w:lang w:val="en-GB"/>
        </w:rPr>
        <w:t>.8kb</w:t>
      </w:r>
      <w:r w:rsidRPr="29DE7FDD">
        <w:rPr>
          <w:rFonts w:asciiTheme="minorHAnsi" w:hAnsiTheme="minorHAnsi"/>
          <w:spacing w:val="3"/>
          <w:shd w:val="clear" w:color="auto" w:fill="FFFFFF"/>
          <w:lang w:val="en-GB"/>
        </w:rPr>
        <w:t>). 18 out of 40 sweeps had a length of a single 40</w:t>
      </w:r>
      <w:r w:rsidR="00803DD3">
        <w:rPr>
          <w:rFonts w:asciiTheme="minorHAnsi" w:hAnsiTheme="minorHAnsi"/>
          <w:spacing w:val="3"/>
          <w:shd w:val="clear" w:color="auto" w:fill="FFFFFF"/>
          <w:lang w:val="en-GB"/>
        </w:rPr>
        <w:t>k</w:t>
      </w:r>
      <w:r w:rsidRPr="29DE7FDD">
        <w:rPr>
          <w:rFonts w:asciiTheme="minorHAnsi" w:hAnsiTheme="minorHAnsi"/>
          <w:spacing w:val="3"/>
          <w:shd w:val="clear" w:color="auto" w:fill="FFFFFF"/>
          <w:lang w:val="en-GB"/>
        </w:rPr>
        <w:t>b window. The longest sweep (260</w:t>
      </w:r>
      <w:r w:rsidR="00803DD3">
        <w:rPr>
          <w:rFonts w:asciiTheme="minorHAnsi" w:hAnsiTheme="minorHAnsi"/>
          <w:spacing w:val="3"/>
          <w:shd w:val="clear" w:color="auto" w:fill="FFFFFF"/>
          <w:lang w:val="en-GB"/>
        </w:rPr>
        <w:t>k</w:t>
      </w:r>
      <w:r w:rsidRPr="29DE7FDD">
        <w:rPr>
          <w:rFonts w:asciiTheme="minorHAnsi" w:hAnsiTheme="minorHAnsi"/>
          <w:spacing w:val="3"/>
          <w:shd w:val="clear" w:color="auto" w:fill="FFFFFF"/>
          <w:lang w:val="en-GB"/>
        </w:rPr>
        <w:t>b) was found on chr5:3</w:t>
      </w:r>
      <w:r w:rsidR="0002460C" w:rsidRPr="29DE7FDD">
        <w:rPr>
          <w:rFonts w:asciiTheme="minorHAnsi" w:hAnsiTheme="minorHAnsi"/>
          <w:spacing w:val="3"/>
          <w:shd w:val="clear" w:color="auto" w:fill="FFFFFF"/>
          <w:lang w:val="en-GB"/>
        </w:rPr>
        <w:t>.7</w:t>
      </w:r>
      <w:r w:rsidRPr="29DE7FDD">
        <w:rPr>
          <w:rFonts w:asciiTheme="minorHAnsi" w:hAnsiTheme="minorHAnsi"/>
          <w:spacing w:val="3"/>
          <w:shd w:val="clear" w:color="auto" w:fill="FFFFFF"/>
          <w:lang w:val="en-GB"/>
        </w:rPr>
        <w:t>-3</w:t>
      </w:r>
      <w:r w:rsidR="0002460C" w:rsidRPr="29DE7FDD">
        <w:rPr>
          <w:rFonts w:asciiTheme="minorHAnsi" w:hAnsiTheme="minorHAnsi"/>
          <w:spacing w:val="3"/>
          <w:shd w:val="clear" w:color="auto" w:fill="FFFFFF"/>
          <w:lang w:val="en-GB"/>
        </w:rPr>
        <w:t>.96Mb</w:t>
      </w:r>
      <w:r w:rsidRPr="29DE7FDD">
        <w:rPr>
          <w:rFonts w:asciiTheme="minorHAnsi" w:hAnsiTheme="minorHAnsi"/>
          <w:spacing w:val="3"/>
          <w:shd w:val="clear" w:color="auto" w:fill="FFFFFF"/>
          <w:lang w:val="en-GB"/>
        </w:rPr>
        <w:t>. In general, sweeps in Bermudian</w:t>
      </w:r>
      <w:r w:rsidR="00543A41" w:rsidRPr="29DE7FDD">
        <w:rPr>
          <w:rFonts w:asciiTheme="minorHAnsi" w:hAnsiTheme="minorHAnsi"/>
          <w:spacing w:val="3"/>
          <w:shd w:val="clear" w:color="auto" w:fill="FFFFFF"/>
          <w:lang w:val="en-GB"/>
        </w:rPr>
        <w:t xml:space="preserve"> feral chickens </w:t>
      </w:r>
      <w:r w:rsidRPr="29DE7FDD">
        <w:rPr>
          <w:rFonts w:asciiTheme="minorHAnsi" w:hAnsiTheme="minorHAnsi"/>
          <w:spacing w:val="3"/>
          <w:shd w:val="clear" w:color="auto" w:fill="FFFFFF"/>
          <w:lang w:val="en-GB"/>
        </w:rPr>
        <w:t xml:space="preserve">were </w:t>
      </w:r>
      <w:r w:rsidR="007E7349" w:rsidRPr="29DE7FDD">
        <w:rPr>
          <w:rFonts w:asciiTheme="minorHAnsi" w:hAnsiTheme="minorHAnsi"/>
          <w:spacing w:val="3"/>
          <w:shd w:val="clear" w:color="auto" w:fill="FFFFFF"/>
          <w:lang w:val="en-GB"/>
        </w:rPr>
        <w:t>similar to findings in</w:t>
      </w:r>
      <w:r w:rsidR="00543A41" w:rsidRPr="29DE7FDD">
        <w:rPr>
          <w:rFonts w:asciiTheme="minorHAnsi" w:hAnsiTheme="minorHAnsi"/>
          <w:spacing w:val="3"/>
          <w:shd w:val="clear" w:color="auto" w:fill="FFFFFF"/>
          <w:lang w:val="en-GB"/>
        </w:rPr>
        <w:t xml:space="preserve"> </w:t>
      </w:r>
      <w:r w:rsidRPr="29DE7FDD">
        <w:rPr>
          <w:rFonts w:asciiTheme="minorHAnsi" w:hAnsiTheme="minorHAnsi"/>
          <w:spacing w:val="3"/>
          <w:shd w:val="clear" w:color="auto" w:fill="FFFFFF"/>
          <w:lang w:val="en-GB"/>
        </w:rPr>
        <w:t>domestic</w:t>
      </w:r>
      <w:r w:rsidR="00543A41" w:rsidRPr="29DE7FDD">
        <w:rPr>
          <w:rFonts w:asciiTheme="minorHAnsi" w:hAnsiTheme="minorHAnsi"/>
          <w:spacing w:val="3"/>
          <w:shd w:val="clear" w:color="auto" w:fill="FFFFFF"/>
          <w:lang w:val="en-GB"/>
        </w:rPr>
        <w:t xml:space="preserve"> chickens</w:t>
      </w:r>
      <w:r w:rsidRPr="29DE7FDD">
        <w:rPr>
          <w:rFonts w:asciiTheme="minorHAnsi" w:hAnsiTheme="minorHAnsi"/>
          <w:spacing w:val="3"/>
          <w:shd w:val="clear" w:color="auto" w:fill="FFFFFF"/>
          <w:lang w:val="en-GB"/>
        </w:rPr>
        <w:t xml:space="preserve"> (median=60</w:t>
      </w:r>
      <w:r w:rsidR="00803DD3">
        <w:rPr>
          <w:rFonts w:asciiTheme="minorHAnsi" w:hAnsiTheme="minorHAnsi"/>
          <w:spacing w:val="3"/>
          <w:shd w:val="clear" w:color="auto" w:fill="FFFFFF"/>
          <w:lang w:val="en-GB"/>
        </w:rPr>
        <w:t>k</w:t>
      </w:r>
      <w:r w:rsidRPr="29DE7FDD">
        <w:rPr>
          <w:rFonts w:asciiTheme="minorHAnsi" w:hAnsiTheme="minorHAnsi"/>
          <w:spacing w:val="3"/>
          <w:shd w:val="clear" w:color="auto" w:fill="FFFFFF"/>
          <w:lang w:val="en-GB"/>
        </w:rPr>
        <w:t>b, max=440</w:t>
      </w:r>
      <w:r w:rsidR="00803DD3">
        <w:rPr>
          <w:rFonts w:asciiTheme="minorHAnsi" w:hAnsiTheme="minorHAnsi"/>
          <w:spacing w:val="3"/>
          <w:shd w:val="clear" w:color="auto" w:fill="FFFFFF"/>
          <w:lang w:val="en-GB"/>
        </w:rPr>
        <w:t>k</w:t>
      </w:r>
      <w:r w:rsidRPr="29DE7FDD">
        <w:rPr>
          <w:rFonts w:asciiTheme="minorHAnsi" w:hAnsiTheme="minorHAnsi"/>
          <w:spacing w:val="3"/>
          <w:shd w:val="clear" w:color="auto" w:fill="FFFFFF"/>
          <w:lang w:val="en-GB"/>
        </w:rPr>
        <w:t xml:space="preserve">b), and were </w:t>
      </w:r>
      <w:r w:rsidR="007E7349" w:rsidRPr="29DE7FDD">
        <w:rPr>
          <w:rFonts w:asciiTheme="minorHAnsi" w:hAnsiTheme="minorHAnsi"/>
          <w:spacing w:val="3"/>
          <w:shd w:val="clear" w:color="auto" w:fill="FFFFFF"/>
          <w:lang w:val="en-GB"/>
        </w:rPr>
        <w:t>larger than in</w:t>
      </w:r>
      <w:r w:rsidRPr="29DE7FDD">
        <w:rPr>
          <w:rFonts w:asciiTheme="minorHAnsi" w:hAnsiTheme="minorHAnsi"/>
          <w:spacing w:val="3"/>
          <w:shd w:val="clear" w:color="auto" w:fill="FFFFFF"/>
          <w:lang w:val="en-GB"/>
        </w:rPr>
        <w:t xml:space="preserve"> the feral Kauai </w:t>
      </w:r>
      <w:r w:rsidR="00543A41" w:rsidRPr="29DE7FDD">
        <w:rPr>
          <w:rFonts w:asciiTheme="minorHAnsi" w:hAnsiTheme="minorHAnsi"/>
          <w:spacing w:val="3"/>
          <w:shd w:val="clear" w:color="auto" w:fill="FFFFFF"/>
          <w:lang w:val="en-GB"/>
        </w:rPr>
        <w:t xml:space="preserve">chicken </w:t>
      </w:r>
      <w:r w:rsidRPr="29DE7FDD">
        <w:rPr>
          <w:rFonts w:asciiTheme="minorHAnsi" w:hAnsiTheme="minorHAnsi"/>
          <w:spacing w:val="3"/>
          <w:shd w:val="clear" w:color="auto" w:fill="FFFFFF"/>
          <w:lang w:val="en-GB"/>
        </w:rPr>
        <w:t>population (median=40</w:t>
      </w:r>
      <w:r w:rsidR="00803DD3">
        <w:rPr>
          <w:rFonts w:asciiTheme="minorHAnsi" w:hAnsiTheme="minorHAnsi"/>
          <w:spacing w:val="3"/>
          <w:shd w:val="clear" w:color="auto" w:fill="FFFFFF"/>
          <w:lang w:val="en-GB"/>
        </w:rPr>
        <w:t>k</w:t>
      </w:r>
      <w:r w:rsidRPr="29DE7FDD">
        <w:rPr>
          <w:rFonts w:asciiTheme="minorHAnsi" w:hAnsiTheme="minorHAnsi"/>
          <w:spacing w:val="3"/>
          <w:shd w:val="clear" w:color="auto" w:fill="FFFFFF"/>
          <w:lang w:val="en-GB"/>
        </w:rPr>
        <w:t>b, max=200</w:t>
      </w:r>
      <w:r w:rsidR="00803DD3">
        <w:rPr>
          <w:rFonts w:asciiTheme="minorHAnsi" w:hAnsiTheme="minorHAnsi"/>
          <w:spacing w:val="3"/>
          <w:shd w:val="clear" w:color="auto" w:fill="FFFFFF"/>
          <w:lang w:val="en-GB"/>
        </w:rPr>
        <w:t>k</w:t>
      </w:r>
      <w:r w:rsidRPr="29DE7FDD">
        <w:rPr>
          <w:rFonts w:asciiTheme="minorHAnsi" w:hAnsiTheme="minorHAnsi"/>
          <w:spacing w:val="3"/>
          <w:shd w:val="clear" w:color="auto" w:fill="FFFFFF"/>
          <w:lang w:val="en-GB"/>
        </w:rPr>
        <w:t xml:space="preserve">b) </w:t>
      </w:r>
      <w:r w:rsidR="004B39B3" w:rsidRPr="29DE7FDD">
        <w:rPr>
          <w:rFonts w:asciiTheme="minorHAnsi" w:hAnsiTheme="minorHAnsi"/>
          <w:spacing w:val="3"/>
          <w:shd w:val="clear" w:color="auto" w:fill="FFFFFF"/>
          <w:lang w:val="en-GB"/>
        </w:rPr>
        <w:fldChar w:fldCharType="begin">
          <w:fldData xml:space="preserve">PEVuZE5vdGU+PENpdGU+PEF1dGhvcj5Kb2huc3NvbjwvQXV0aG9yPjxZZWFyPjIwMTY8L1llYXI+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</w:fldData>
        </w:fldChar>
      </w:r>
      <w:r w:rsidR="008F0FED">
        <w:rPr>
          <w:rFonts w:asciiTheme="minorHAnsi" w:hAnsiTheme="minorHAnsi"/>
          <w:spacing w:val="3"/>
          <w:shd w:val="clear" w:color="auto" w:fill="FFFFFF"/>
          <w:lang w:val="en-GB"/>
        </w:rPr>
        <w:instrText xml:space="preserve"> ADDIN EN.CITE </w:instrText>
      </w:r>
      <w:r w:rsidR="008F0FED">
        <w:rPr>
          <w:rFonts w:asciiTheme="minorHAnsi" w:hAnsiTheme="minorHAnsi"/>
          <w:spacing w:val="3"/>
          <w:shd w:val="clear" w:color="auto" w:fill="FFFFFF"/>
          <w:lang w:val="en-GB"/>
        </w:rPr>
        <w:fldChar w:fldCharType="begin">
          <w:fldData xml:space="preserve">PEVuZE5vdGU+PENpdGU+PEF1dGhvcj5Kb2huc3NvbjwvQXV0aG9yPjxZZWFyPjIwMTY8L1llYXI+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</w:fldData>
        </w:fldChar>
      </w:r>
      <w:r w:rsidR="008F0FED">
        <w:rPr>
          <w:rFonts w:asciiTheme="minorHAnsi" w:hAnsiTheme="minorHAnsi"/>
          <w:spacing w:val="3"/>
          <w:shd w:val="clear" w:color="auto" w:fill="FFFFFF"/>
          <w:lang w:val="en-GB"/>
        </w:rPr>
        <w:instrText xml:space="preserve"> ADDIN EN.CITE.DATA </w:instrText>
      </w:r>
      <w:r w:rsidR="008F0FED">
        <w:rPr>
          <w:rFonts w:asciiTheme="minorHAnsi" w:hAnsiTheme="minorHAnsi"/>
          <w:spacing w:val="3"/>
          <w:shd w:val="clear" w:color="auto" w:fill="FFFFFF"/>
          <w:lang w:val="en-GB"/>
        </w:rPr>
      </w:r>
      <w:r w:rsidR="008F0FED">
        <w:rPr>
          <w:rFonts w:asciiTheme="minorHAnsi" w:hAnsiTheme="minorHAnsi"/>
          <w:spacing w:val="3"/>
          <w:shd w:val="clear" w:color="auto" w:fill="FFFFFF"/>
          <w:lang w:val="en-GB"/>
        </w:rPr>
        <w:fldChar w:fldCharType="end"/>
      </w:r>
      <w:r w:rsidR="004B39B3" w:rsidRPr="29DE7FDD">
        <w:rPr>
          <w:rFonts w:asciiTheme="minorHAnsi" w:hAnsiTheme="minorHAnsi"/>
          <w:spacing w:val="3"/>
          <w:shd w:val="clear" w:color="auto" w:fill="FFFFFF"/>
          <w:lang w:val="en-GB"/>
        </w:rPr>
      </w:r>
      <w:r w:rsidR="004B39B3" w:rsidRPr="29DE7FDD">
        <w:rPr>
          <w:rFonts w:asciiTheme="minorHAnsi" w:hAnsiTheme="minorHAnsi"/>
          <w:spacing w:val="3"/>
          <w:shd w:val="clear" w:color="auto" w:fill="FFFFFF"/>
          <w:lang w:val="en-GB"/>
        </w:rPr>
        <w:fldChar w:fldCharType="separate"/>
      </w:r>
      <w:r w:rsidR="008F0FED">
        <w:rPr>
          <w:rFonts w:asciiTheme="minorHAnsi" w:hAnsiTheme="minorHAnsi"/>
          <w:noProof/>
          <w:spacing w:val="3"/>
          <w:shd w:val="clear" w:color="auto" w:fill="FFFFFF"/>
          <w:lang w:val="en-GB"/>
        </w:rPr>
        <w:t>(M. Johnsson et al., 2016; Rubin et al., 2010)</w:t>
      </w:r>
      <w:r w:rsidR="004B39B3" w:rsidRPr="29DE7FDD">
        <w:rPr>
          <w:rFonts w:asciiTheme="minorHAnsi" w:hAnsiTheme="minorHAnsi"/>
          <w:spacing w:val="3"/>
          <w:shd w:val="clear" w:color="auto" w:fill="FFFFFF"/>
          <w:lang w:val="en-GB"/>
        </w:rPr>
        <w:fldChar w:fldCharType="end"/>
      </w:r>
      <w:r w:rsidR="00543A41" w:rsidRPr="29DE7FDD">
        <w:rPr>
          <w:rFonts w:asciiTheme="minorHAnsi" w:hAnsiTheme="minorHAnsi"/>
          <w:spacing w:val="3"/>
          <w:shd w:val="clear" w:color="auto" w:fill="FFFFFF"/>
          <w:lang w:val="en-GB"/>
        </w:rPr>
        <w:t>.</w:t>
      </w:r>
    </w:p>
    <w:p w14:paraId="4BB33DED" w14:textId="77777777" w:rsidR="002B58DE" w:rsidRPr="0002460C" w:rsidRDefault="002B58DE" w:rsidP="00A3420B">
      <w:pPr>
        <w:spacing w:line="360" w:lineRule="auto"/>
        <w:rPr>
          <w:rFonts w:asciiTheme="minorHAnsi" w:hAnsiTheme="minorHAnsi"/>
          <w:spacing w:val="3"/>
          <w:shd w:val="clear" w:color="auto" w:fill="FFFFFF"/>
          <w:lang w:val="en-GB"/>
        </w:rPr>
      </w:pPr>
    </w:p>
    <w:p w14:paraId="365B861D" w14:textId="16615CE1" w:rsidR="002B58DE" w:rsidRPr="003E5C34" w:rsidRDefault="002B58DE" w:rsidP="003E5C34">
      <w:pPr>
        <w:pStyle w:val="ListParagraph"/>
        <w:numPr>
          <w:ilvl w:val="0"/>
          <w:numId w:val="2"/>
        </w:numPr>
        <w:spacing w:after="60" w:line="360" w:lineRule="auto"/>
        <w:outlineLvl w:val="0"/>
        <w:rPr>
          <w:rFonts w:asciiTheme="minorHAnsi" w:hAnsiTheme="minorHAnsi"/>
          <w:b/>
          <w:bCs/>
          <w:spacing w:val="3"/>
          <w:lang w:val="en-GB"/>
        </w:rPr>
      </w:pPr>
      <w:r w:rsidRPr="003E5C34">
        <w:rPr>
          <w:rFonts w:asciiTheme="minorHAnsi" w:hAnsiTheme="minorHAnsi"/>
          <w:b/>
          <w:bCs/>
          <w:spacing w:val="3"/>
          <w:lang w:val="en-GB"/>
        </w:rPr>
        <w:t xml:space="preserve">Tajima’s D </w:t>
      </w:r>
      <w:r w:rsidR="00510AC8">
        <w:rPr>
          <w:rFonts w:asciiTheme="minorHAnsi" w:hAnsiTheme="minorHAnsi"/>
          <w:b/>
          <w:bCs/>
          <w:spacing w:val="3"/>
          <w:lang w:val="en-GB"/>
        </w:rPr>
        <w:t>M</w:t>
      </w:r>
      <w:r w:rsidRPr="003E5C34">
        <w:rPr>
          <w:rFonts w:asciiTheme="minorHAnsi" w:hAnsiTheme="minorHAnsi"/>
          <w:b/>
          <w:bCs/>
          <w:spacing w:val="3"/>
          <w:lang w:val="en-GB"/>
        </w:rPr>
        <w:t>apping</w:t>
      </w:r>
    </w:p>
    <w:p w14:paraId="3EAA54B5" w14:textId="70550E35" w:rsidR="006514DE" w:rsidRPr="0002460C" w:rsidRDefault="002B58DE" w:rsidP="00A3420B">
      <w:pPr>
        <w:spacing w:after="420" w:line="360" w:lineRule="auto"/>
        <w:rPr>
          <w:rFonts w:asciiTheme="minorHAnsi" w:hAnsiTheme="minorHAnsi"/>
          <w:spacing w:val="3"/>
          <w:lang w:val="en-GB"/>
        </w:rPr>
      </w:pPr>
      <w:r w:rsidRPr="0002460C">
        <w:rPr>
          <w:rFonts w:asciiTheme="minorHAnsi" w:hAnsiTheme="minorHAnsi"/>
          <w:spacing w:val="3"/>
          <w:lang w:val="en-GB"/>
        </w:rPr>
        <w:t xml:space="preserve">We detected </w:t>
      </w:r>
      <w:r w:rsidR="000A0D37" w:rsidRPr="0002460C">
        <w:rPr>
          <w:rFonts w:asciiTheme="minorHAnsi" w:hAnsiTheme="minorHAnsi"/>
          <w:spacing w:val="3"/>
          <w:lang w:val="en-GB"/>
        </w:rPr>
        <w:t xml:space="preserve">a total of 41 sweep regions using Tajima’s D </w:t>
      </w:r>
      <w:r w:rsidR="001D216A" w:rsidRPr="0002460C">
        <w:rPr>
          <w:rFonts w:asciiTheme="minorHAnsi" w:hAnsiTheme="minorHAnsi"/>
          <w:spacing w:val="3"/>
          <w:lang w:val="en-GB"/>
        </w:rPr>
        <w:t>(</w:t>
      </w:r>
      <w:r w:rsidRPr="0002460C">
        <w:rPr>
          <w:rFonts w:asciiTheme="minorHAnsi" w:hAnsiTheme="minorHAnsi"/>
          <w:spacing w:val="3"/>
          <w:lang w:val="en-GB"/>
        </w:rPr>
        <w:t>2 windows with standardized Tajima’s D (</w:t>
      </w:r>
      <w:proofErr w:type="spellStart"/>
      <w:r w:rsidRPr="0002460C">
        <w:rPr>
          <w:rFonts w:asciiTheme="minorHAnsi" w:hAnsiTheme="minorHAnsi"/>
          <w:spacing w:val="3"/>
          <w:lang w:val="en-GB"/>
        </w:rPr>
        <w:t>ZTajima</w:t>
      </w:r>
      <w:proofErr w:type="spellEnd"/>
      <w:r w:rsidRPr="0002460C">
        <w:rPr>
          <w:rFonts w:asciiTheme="minorHAnsi" w:hAnsiTheme="minorHAnsi"/>
          <w:spacing w:val="3"/>
          <w:lang w:val="en-GB"/>
        </w:rPr>
        <w:t>) less than −5, both in chromosome 2, and 61 windows with standardized Tajima’s D (</w:t>
      </w:r>
      <w:proofErr w:type="spellStart"/>
      <w:r w:rsidRPr="0002460C">
        <w:rPr>
          <w:rFonts w:asciiTheme="minorHAnsi" w:hAnsiTheme="minorHAnsi"/>
          <w:spacing w:val="3"/>
          <w:lang w:val="en-GB"/>
        </w:rPr>
        <w:t>ZTajima</w:t>
      </w:r>
      <w:proofErr w:type="spellEnd"/>
      <w:r w:rsidRPr="0002460C">
        <w:rPr>
          <w:rFonts w:asciiTheme="minorHAnsi" w:hAnsiTheme="minorHAnsi"/>
          <w:spacing w:val="3"/>
          <w:lang w:val="en-GB"/>
        </w:rPr>
        <w:t>) less than −4</w:t>
      </w:r>
      <w:r w:rsidR="001D216A" w:rsidRPr="0002460C">
        <w:rPr>
          <w:rFonts w:asciiTheme="minorHAnsi" w:hAnsiTheme="minorHAnsi"/>
          <w:spacing w:val="3"/>
          <w:lang w:val="en-GB"/>
        </w:rPr>
        <w:t>)</w:t>
      </w:r>
      <w:r w:rsidRPr="0002460C">
        <w:rPr>
          <w:rFonts w:asciiTheme="minorHAnsi" w:hAnsiTheme="minorHAnsi"/>
          <w:spacing w:val="3"/>
          <w:lang w:val="en-GB"/>
        </w:rPr>
        <w:t>. The mean length of the selective sweeps was 50</w:t>
      </w:r>
      <w:r w:rsidR="0002460C">
        <w:rPr>
          <w:rFonts w:asciiTheme="minorHAnsi" w:hAnsiTheme="minorHAnsi"/>
          <w:spacing w:val="3"/>
          <w:lang w:val="en-GB"/>
        </w:rPr>
        <w:t>.24kb (median=40kb</w:t>
      </w:r>
      <w:r w:rsidRPr="0002460C">
        <w:rPr>
          <w:rFonts w:asciiTheme="minorHAnsi" w:hAnsiTheme="minorHAnsi"/>
          <w:spacing w:val="3"/>
          <w:lang w:val="en-GB"/>
        </w:rPr>
        <w:t xml:space="preserve">, </w:t>
      </w:r>
      <w:proofErr w:type="spellStart"/>
      <w:r w:rsidRPr="0002460C">
        <w:rPr>
          <w:rFonts w:asciiTheme="minorHAnsi" w:hAnsiTheme="minorHAnsi"/>
          <w:spacing w:val="3"/>
          <w:lang w:val="en-GB"/>
        </w:rPr>
        <w:t>sd</w:t>
      </w:r>
      <w:proofErr w:type="spellEnd"/>
      <w:r w:rsidRPr="0002460C">
        <w:rPr>
          <w:rFonts w:asciiTheme="minorHAnsi" w:hAnsiTheme="minorHAnsi"/>
          <w:spacing w:val="3"/>
          <w:lang w:val="en-GB"/>
        </w:rPr>
        <w:t>=35</w:t>
      </w:r>
      <w:r w:rsidR="0002460C">
        <w:rPr>
          <w:rFonts w:asciiTheme="minorHAnsi" w:hAnsiTheme="minorHAnsi"/>
          <w:spacing w:val="3"/>
          <w:lang w:val="en-GB"/>
        </w:rPr>
        <w:t>.53kb</w:t>
      </w:r>
      <w:r w:rsidRPr="0002460C">
        <w:rPr>
          <w:rFonts w:asciiTheme="minorHAnsi" w:hAnsiTheme="minorHAnsi"/>
          <w:spacing w:val="3"/>
          <w:lang w:val="en-GB"/>
        </w:rPr>
        <w:t>)</w:t>
      </w:r>
      <w:r w:rsidR="001D216A" w:rsidRPr="0002460C">
        <w:rPr>
          <w:rFonts w:asciiTheme="minorHAnsi" w:hAnsiTheme="minorHAnsi"/>
          <w:spacing w:val="3"/>
          <w:lang w:val="en-GB"/>
        </w:rPr>
        <w:t>, with</w:t>
      </w:r>
      <w:r w:rsidRPr="0002460C">
        <w:rPr>
          <w:rFonts w:asciiTheme="minorHAnsi" w:hAnsiTheme="minorHAnsi"/>
          <w:spacing w:val="3"/>
          <w:lang w:val="en-GB"/>
        </w:rPr>
        <w:t xml:space="preserve"> 33 out of 41 selective sweeps </w:t>
      </w:r>
      <w:r w:rsidR="001D216A" w:rsidRPr="0002460C">
        <w:rPr>
          <w:rFonts w:asciiTheme="minorHAnsi" w:hAnsiTheme="minorHAnsi"/>
          <w:spacing w:val="3"/>
          <w:lang w:val="en-GB"/>
        </w:rPr>
        <w:t>being</w:t>
      </w:r>
      <w:r w:rsidRPr="0002460C">
        <w:rPr>
          <w:rFonts w:asciiTheme="minorHAnsi" w:hAnsiTheme="minorHAnsi"/>
          <w:spacing w:val="3"/>
          <w:lang w:val="en-GB"/>
        </w:rPr>
        <w:t xml:space="preserve"> </w:t>
      </w:r>
      <w:r w:rsidR="001D216A" w:rsidRPr="0002460C">
        <w:rPr>
          <w:rFonts w:asciiTheme="minorHAnsi" w:hAnsiTheme="minorHAnsi"/>
          <w:spacing w:val="3"/>
          <w:lang w:val="en-GB"/>
        </w:rPr>
        <w:t>comprised</w:t>
      </w:r>
      <w:r w:rsidRPr="0002460C">
        <w:rPr>
          <w:rFonts w:asciiTheme="minorHAnsi" w:hAnsiTheme="minorHAnsi"/>
          <w:spacing w:val="3"/>
          <w:lang w:val="en-GB"/>
        </w:rPr>
        <w:t xml:space="preserve"> of a single window. The longest sweep identified by Tajima’s D has a length of 260Kb on</w:t>
      </w:r>
      <w:r w:rsidR="001D216A" w:rsidRPr="0002460C">
        <w:rPr>
          <w:rFonts w:asciiTheme="minorHAnsi" w:hAnsiTheme="minorHAnsi"/>
          <w:spacing w:val="3"/>
          <w:lang w:val="en-GB"/>
        </w:rPr>
        <w:t xml:space="preserve"> </w:t>
      </w:r>
      <w:r w:rsidRPr="0002460C">
        <w:rPr>
          <w:rFonts w:asciiTheme="minorHAnsi" w:hAnsiTheme="minorHAnsi"/>
          <w:spacing w:val="3"/>
          <w:lang w:val="en-GB"/>
        </w:rPr>
        <w:t>chr2:142</w:t>
      </w:r>
      <w:r w:rsidR="0002460C">
        <w:rPr>
          <w:rFonts w:asciiTheme="minorHAnsi" w:hAnsiTheme="minorHAnsi"/>
          <w:spacing w:val="3"/>
          <w:lang w:val="en-GB"/>
        </w:rPr>
        <w:t>.96</w:t>
      </w:r>
      <w:r w:rsidR="001D216A" w:rsidRPr="0002460C">
        <w:rPr>
          <w:rFonts w:asciiTheme="minorHAnsi" w:hAnsiTheme="minorHAnsi"/>
          <w:spacing w:val="3"/>
          <w:lang w:val="en-GB"/>
        </w:rPr>
        <w:t>-</w:t>
      </w:r>
      <w:r w:rsidRPr="0002460C">
        <w:rPr>
          <w:rFonts w:asciiTheme="minorHAnsi" w:hAnsiTheme="minorHAnsi"/>
          <w:spacing w:val="3"/>
          <w:lang w:val="en-GB"/>
        </w:rPr>
        <w:t>143</w:t>
      </w:r>
      <w:r w:rsidR="0002460C">
        <w:rPr>
          <w:rFonts w:asciiTheme="minorHAnsi" w:hAnsiTheme="minorHAnsi"/>
          <w:spacing w:val="3"/>
          <w:lang w:val="en-GB"/>
        </w:rPr>
        <w:t>.22Mb</w:t>
      </w:r>
      <w:r w:rsidRPr="0002460C">
        <w:rPr>
          <w:rFonts w:asciiTheme="minorHAnsi" w:hAnsiTheme="minorHAnsi"/>
          <w:spacing w:val="3"/>
          <w:lang w:val="en-GB"/>
        </w:rPr>
        <w:t>.</w:t>
      </w:r>
      <w:r w:rsidR="0019446C" w:rsidRPr="0002460C">
        <w:rPr>
          <w:rFonts w:asciiTheme="minorHAnsi" w:hAnsiTheme="minorHAnsi"/>
          <w:spacing w:val="3"/>
          <w:lang w:val="en-GB"/>
        </w:rPr>
        <w:t xml:space="preserve"> </w:t>
      </w:r>
    </w:p>
    <w:p w14:paraId="0349AC3F" w14:textId="26D68609" w:rsidR="0019446C" w:rsidRPr="0002460C" w:rsidRDefault="0037496F" w:rsidP="00A3420B">
      <w:pPr>
        <w:spacing w:after="420" w:line="360" w:lineRule="auto"/>
        <w:rPr>
          <w:rFonts w:asciiTheme="minorHAnsi" w:hAnsiTheme="minorHAnsi"/>
          <w:spacing w:val="3"/>
          <w:lang w:val="en-GB"/>
        </w:rPr>
      </w:pPr>
      <w:r w:rsidRPr="0002460C">
        <w:rPr>
          <w:rFonts w:asciiTheme="minorHAnsi" w:hAnsiTheme="minorHAnsi"/>
          <w:spacing w:val="3"/>
          <w:lang w:val="en-GB"/>
        </w:rPr>
        <w:t>By combining the above two sweep mapping techniques (heterozygosity and Tajima’s D), 10 windows, comprising of 8 different regions, overlapped. Thus, a total of 8 sweeps were identified using a combination of both of the sweep mapping methods</w:t>
      </w:r>
      <w:r w:rsidR="000243F7">
        <w:rPr>
          <w:rFonts w:asciiTheme="minorHAnsi" w:hAnsiTheme="minorHAnsi"/>
          <w:spacing w:val="3"/>
          <w:lang w:val="en-GB"/>
        </w:rPr>
        <w:t xml:space="preserve"> (see table 1)</w:t>
      </w:r>
      <w:r w:rsidRPr="0002460C">
        <w:rPr>
          <w:rFonts w:asciiTheme="minorHAnsi" w:hAnsiTheme="minorHAnsi"/>
          <w:spacing w:val="3"/>
          <w:lang w:val="en-GB"/>
        </w:rPr>
        <w:t xml:space="preserve">. </w:t>
      </w:r>
    </w:p>
    <w:p w14:paraId="365A2284" w14:textId="0EE0D68C" w:rsidR="002B58DE" w:rsidRPr="0002460C" w:rsidRDefault="0037496F" w:rsidP="00491BC7">
      <w:pPr>
        <w:spacing w:after="60" w:line="360" w:lineRule="auto"/>
        <w:outlineLvl w:val="0"/>
        <w:rPr>
          <w:rFonts w:asciiTheme="minorHAnsi" w:hAnsiTheme="minorHAnsi"/>
          <w:b/>
          <w:bCs/>
          <w:spacing w:val="3"/>
          <w:u w:val="single"/>
          <w:lang w:val="en-GB"/>
        </w:rPr>
      </w:pPr>
      <w:r w:rsidRPr="0002460C">
        <w:rPr>
          <w:rFonts w:asciiTheme="minorHAnsi" w:hAnsiTheme="minorHAnsi"/>
          <w:b/>
          <w:bCs/>
          <w:spacing w:val="3"/>
          <w:u w:val="single"/>
          <w:lang w:val="en-GB"/>
        </w:rPr>
        <w:t>Sweep overlaps between different populations</w:t>
      </w:r>
    </w:p>
    <w:p w14:paraId="6CF84ED0" w14:textId="6EA18A59" w:rsidR="002B58DE" w:rsidRPr="0002460C" w:rsidRDefault="0037496F" w:rsidP="29DE7FDD">
      <w:pPr>
        <w:spacing w:after="420" w:line="360" w:lineRule="auto"/>
        <w:rPr>
          <w:rFonts w:asciiTheme="minorHAnsi" w:hAnsiTheme="minorHAnsi"/>
          <w:lang w:val="en-GB"/>
        </w:rPr>
      </w:pPr>
      <w:r w:rsidRPr="29DE7FDD">
        <w:rPr>
          <w:rFonts w:asciiTheme="minorHAnsi" w:hAnsiTheme="minorHAnsi"/>
          <w:spacing w:val="3"/>
          <w:lang w:val="en-GB"/>
        </w:rPr>
        <w:t xml:space="preserve">The detected sweeps in the Bermudian population were then compared with sweeps detected in the separate Kauai feral population, and those detected in domestic chicken populations. </w:t>
      </w:r>
      <w:r w:rsidR="000B1599" w:rsidRPr="29DE7FDD">
        <w:rPr>
          <w:rFonts w:asciiTheme="minorHAnsi" w:hAnsiTheme="minorHAnsi"/>
          <w:spacing w:val="3"/>
          <w:lang w:val="en-GB"/>
        </w:rPr>
        <w:t xml:space="preserve">A total of </w:t>
      </w:r>
      <w:r w:rsidR="00F202AC" w:rsidRPr="29DE7FDD">
        <w:rPr>
          <w:rFonts w:asciiTheme="minorHAnsi" w:hAnsiTheme="minorHAnsi"/>
          <w:spacing w:val="3"/>
          <w:lang w:val="en-GB"/>
        </w:rPr>
        <w:t>17</w:t>
      </w:r>
      <w:r w:rsidR="000B1599" w:rsidRPr="29DE7FDD">
        <w:rPr>
          <w:rFonts w:asciiTheme="minorHAnsi" w:hAnsiTheme="minorHAnsi"/>
          <w:spacing w:val="3"/>
          <w:lang w:val="en-GB"/>
        </w:rPr>
        <w:t xml:space="preserve"> sweeps were identified in the Kauai population, whilst </w:t>
      </w:r>
      <w:r w:rsidR="004A0BEE" w:rsidRPr="29DE7FDD">
        <w:rPr>
          <w:rFonts w:asciiTheme="minorHAnsi" w:hAnsiTheme="minorHAnsi"/>
          <w:spacing w:val="3"/>
          <w:lang w:val="en-GB"/>
        </w:rPr>
        <w:t>235</w:t>
      </w:r>
      <w:r w:rsidR="000B1599" w:rsidRPr="29DE7FDD">
        <w:rPr>
          <w:rFonts w:asciiTheme="minorHAnsi" w:hAnsiTheme="minorHAnsi"/>
          <w:spacing w:val="3"/>
          <w:lang w:val="en-GB"/>
        </w:rPr>
        <w:t xml:space="preserve"> sweeps </w:t>
      </w:r>
      <w:r w:rsidR="006716A9" w:rsidRPr="29DE7FDD">
        <w:rPr>
          <w:rFonts w:asciiTheme="minorHAnsi" w:hAnsiTheme="minorHAnsi"/>
          <w:spacing w:val="3"/>
          <w:lang w:val="en-GB"/>
        </w:rPr>
        <w:t xml:space="preserve">were identified </w:t>
      </w:r>
      <w:r w:rsidR="000B1599" w:rsidRPr="29DE7FDD">
        <w:rPr>
          <w:rFonts w:asciiTheme="minorHAnsi" w:hAnsiTheme="minorHAnsi"/>
          <w:spacing w:val="3"/>
          <w:lang w:val="en-GB"/>
        </w:rPr>
        <w:t>in the</w:t>
      </w:r>
      <w:r w:rsidR="006716A9" w:rsidRPr="29DE7FDD">
        <w:rPr>
          <w:rFonts w:asciiTheme="minorHAnsi" w:hAnsiTheme="minorHAnsi"/>
          <w:spacing w:val="3"/>
          <w:lang w:val="en-GB"/>
        </w:rPr>
        <w:t xml:space="preserve"> all</w:t>
      </w:r>
      <w:r w:rsidR="000B1599" w:rsidRPr="29DE7FDD">
        <w:rPr>
          <w:rFonts w:asciiTheme="minorHAnsi" w:hAnsiTheme="minorHAnsi"/>
          <w:spacing w:val="3"/>
          <w:lang w:val="en-GB"/>
        </w:rPr>
        <w:t xml:space="preserve"> domestic</w:t>
      </w:r>
      <w:r w:rsidR="006716A9" w:rsidRPr="29DE7FDD">
        <w:rPr>
          <w:rFonts w:asciiTheme="minorHAnsi" w:hAnsiTheme="minorHAnsi"/>
          <w:spacing w:val="3"/>
          <w:lang w:val="en-GB"/>
        </w:rPr>
        <w:t xml:space="preserve"> pool</w:t>
      </w:r>
      <w:r w:rsidR="000B1599" w:rsidRPr="29DE7FDD">
        <w:rPr>
          <w:rFonts w:asciiTheme="minorHAnsi" w:hAnsiTheme="minorHAnsi"/>
          <w:spacing w:val="3"/>
          <w:lang w:val="en-GB"/>
        </w:rPr>
        <w:t xml:space="preserve"> sweep analysis</w:t>
      </w:r>
      <w:r w:rsidR="006716A9" w:rsidRPr="29DE7FDD">
        <w:rPr>
          <w:rFonts w:asciiTheme="minorHAnsi" w:hAnsiTheme="minorHAnsi"/>
          <w:spacing w:val="3"/>
          <w:lang w:val="en-GB"/>
        </w:rPr>
        <w:t xml:space="preserve"> performed by </w:t>
      </w:r>
      <w:proofErr w:type="spellStart"/>
      <w:r w:rsidR="006716A9" w:rsidRPr="29DE7FDD">
        <w:rPr>
          <w:rFonts w:asciiTheme="minorHAnsi" w:hAnsiTheme="minorHAnsi"/>
          <w:spacing w:val="3"/>
          <w:lang w:val="en-GB"/>
        </w:rPr>
        <w:t>Johnsson</w:t>
      </w:r>
      <w:proofErr w:type="spellEnd"/>
      <w:r w:rsidR="006716A9" w:rsidRPr="29DE7FDD">
        <w:rPr>
          <w:rFonts w:asciiTheme="minorHAnsi" w:hAnsiTheme="minorHAnsi"/>
          <w:spacing w:val="3"/>
          <w:lang w:val="en-GB"/>
        </w:rPr>
        <w:t xml:space="preserve"> et al</w:t>
      </w:r>
      <w:r w:rsidR="006B6173">
        <w:rPr>
          <w:rFonts w:asciiTheme="minorHAnsi" w:hAnsiTheme="minorHAnsi"/>
          <w:spacing w:val="3"/>
          <w:lang w:val="en-GB"/>
        </w:rPr>
        <w:t xml:space="preserve"> </w:t>
      </w:r>
      <w:r w:rsidR="004B39B3" w:rsidRPr="29DE7FDD">
        <w:rPr>
          <w:rFonts w:asciiTheme="minorHAnsi" w:hAnsiTheme="minorHAnsi"/>
          <w:spacing w:val="3"/>
          <w:lang w:val="en-GB"/>
        </w:rPr>
        <w:fldChar w:fldCharType="begin"/>
      </w:r>
      <w:r w:rsidR="008F0FED">
        <w:rPr>
          <w:rFonts w:asciiTheme="minorHAnsi" w:hAnsiTheme="minorHAnsi"/>
          <w:spacing w:val="3"/>
          <w:lang w:val="en-GB"/>
        </w:rPr>
        <w:instrText xml:space="preserve"> ADDIN EN.CITE &lt;EndNote&gt;&lt;Cite&gt;&lt;Author&gt;Johnsson&lt;/Author&gt;&lt;Year&gt;2016&lt;/Year&gt;&lt;RecNum&gt;1455&lt;/RecNum&gt;&lt;DisplayText&gt;(M. Johnsson et al., 2016)&lt;/DisplayText&gt;&lt;record&gt;&lt;rec-number&gt;1455&lt;/rec-number&gt;&lt;foreign-keys&gt;&lt;key app="EN" db-id="wtdwz02w6dfzvgex5xpxwpt8eax2fvfzefre" timestamp="1485964543"&gt;1455&lt;/key&gt;&lt;/foreign-keys&gt;&lt;ref-type name="Journal Article"&gt;17&lt;/ref-type&gt;&lt;contributors&gt;&lt;authors&gt;&lt;author&gt;Johnsson, M.&lt;/author&gt;&lt;author&gt;Gering, E.&lt;/author&gt;&lt;author&gt;Willis, P.&lt;/author&gt;&lt;author&gt;Lopez, S.&lt;/author&gt;&lt;author&gt;Van Dorp, L.&lt;/author&gt;&lt;author&gt;Hellenthal, G.&lt;/author&gt;&lt;author&gt;Henriksen, R.&lt;/author&gt;&lt;author&gt;Friberg, U.&lt;/author&gt;&lt;author&gt;Wright, D.&lt;/author&gt;&lt;/authors&gt;&lt;/contributors&gt;&lt;titles&gt;&lt;title&gt;Feralisation targets different genomic loci to domestication in the chicken&lt;/title&gt;&lt;secondary-title&gt;Nature Communications&lt;/secondary-title&gt;&lt;/titles&gt;&lt;periodical&gt;&lt;full-title&gt;Nature communications&lt;/full-title&gt;&lt;/periodical&gt;&lt;pages&gt;12950&lt;/pages&gt;&lt;volume&gt;7&lt;/volume&gt;&lt;dates&gt;&lt;year&gt;2016&lt;/year&gt;&lt;pub-dates&gt;&lt;date&gt;09/30/online&lt;/date&gt;&lt;/pub-dates&gt;&lt;/dates&gt;&lt;publisher&gt;The Author(s)&lt;/publisher&gt;&lt;work-type&gt;Article&lt;/work-type&gt;&lt;urls&gt;&lt;related-urls&gt;&lt;url&gt;http://dx.doi.org/10.1038/ncomms12950&lt;/url&gt;&lt;url&gt;https://www.ncbi.nlm.nih.gov/pmc/articles/PMC5056458/pdf/ncomms12950.pdf&lt;/url&gt;&lt;/related-urls&gt;&lt;/urls&gt;&lt;electronic-resource-num&gt;10.1038/ncomms12950&amp;#xD;http://www.nature.com/articles/ncomms12950#supplementary-information&lt;/electronic-resource-num&gt;&lt;/record&gt;&lt;/Cite&gt;&lt;/EndNote&gt;</w:instrText>
      </w:r>
      <w:r w:rsidR="004B39B3" w:rsidRPr="29DE7FDD">
        <w:rPr>
          <w:rFonts w:asciiTheme="minorHAnsi" w:hAnsiTheme="minorHAnsi"/>
          <w:spacing w:val="3"/>
          <w:lang w:val="en-GB"/>
        </w:rPr>
        <w:fldChar w:fldCharType="separate"/>
      </w:r>
      <w:r w:rsidR="008F0FED">
        <w:rPr>
          <w:rFonts w:asciiTheme="minorHAnsi" w:hAnsiTheme="minorHAnsi"/>
          <w:noProof/>
          <w:spacing w:val="3"/>
          <w:lang w:val="en-GB"/>
        </w:rPr>
        <w:t>(M. Johnsson et al., 2016)</w:t>
      </w:r>
      <w:r w:rsidR="004B39B3" w:rsidRPr="29DE7FDD">
        <w:rPr>
          <w:rFonts w:asciiTheme="minorHAnsi" w:hAnsiTheme="minorHAnsi"/>
          <w:spacing w:val="3"/>
          <w:lang w:val="en-GB"/>
        </w:rPr>
        <w:fldChar w:fldCharType="end"/>
      </w:r>
      <w:r w:rsidR="006716A9" w:rsidRPr="29DE7FDD">
        <w:rPr>
          <w:rFonts w:asciiTheme="minorHAnsi" w:hAnsiTheme="minorHAnsi"/>
          <w:spacing w:val="3"/>
          <w:lang w:val="en-GB"/>
        </w:rPr>
        <w:t xml:space="preserve"> </w:t>
      </w:r>
      <w:r w:rsidR="004B39B3" w:rsidRPr="29DE7FDD">
        <w:rPr>
          <w:rFonts w:asciiTheme="minorHAnsi" w:hAnsiTheme="minorHAnsi"/>
          <w:spacing w:val="3"/>
          <w:lang w:val="en-GB"/>
        </w:rPr>
        <w:t>using</w:t>
      </w:r>
      <w:r w:rsidR="006716A9" w:rsidRPr="29DE7FDD">
        <w:rPr>
          <w:rFonts w:asciiTheme="minorHAnsi" w:hAnsiTheme="minorHAnsi"/>
          <w:spacing w:val="3"/>
          <w:lang w:val="en-GB"/>
        </w:rPr>
        <w:t xml:space="preserve"> </w:t>
      </w:r>
      <w:r w:rsidR="001522A3">
        <w:rPr>
          <w:rFonts w:asciiTheme="minorHAnsi" w:hAnsiTheme="minorHAnsi"/>
          <w:spacing w:val="3"/>
          <w:lang w:val="en-GB"/>
        </w:rPr>
        <w:t xml:space="preserve">the </w:t>
      </w:r>
      <w:r w:rsidR="006716A9" w:rsidRPr="29DE7FDD">
        <w:rPr>
          <w:rFonts w:asciiTheme="minorHAnsi" w:hAnsiTheme="minorHAnsi"/>
          <w:spacing w:val="3"/>
          <w:lang w:val="en-GB"/>
        </w:rPr>
        <w:t>Rubin et al</w:t>
      </w:r>
      <w:r w:rsidR="006B6173">
        <w:rPr>
          <w:rFonts w:asciiTheme="minorHAnsi" w:hAnsiTheme="minorHAnsi"/>
          <w:spacing w:val="3"/>
          <w:lang w:val="en-GB"/>
        </w:rPr>
        <w:t xml:space="preserve"> </w:t>
      </w:r>
      <w:r w:rsidR="004B39B3" w:rsidRPr="29DE7FDD">
        <w:rPr>
          <w:rFonts w:asciiTheme="minorHAnsi" w:hAnsiTheme="minorHAnsi"/>
          <w:spacing w:val="3"/>
          <w:lang w:val="en-GB"/>
        </w:rPr>
        <w:fldChar w:fldCharType="begin"/>
      </w:r>
      <w:r w:rsidR="008F0FED">
        <w:rPr>
          <w:rFonts w:asciiTheme="minorHAnsi" w:hAnsiTheme="minorHAnsi"/>
          <w:spacing w:val="3"/>
          <w:lang w:val="en-GB"/>
        </w:rPr>
        <w:instrText xml:space="preserve"> ADDIN EN.CITE &lt;EndNote&gt;&lt;Cite&gt;&lt;Author&gt;Rubin&lt;/Author&gt;&lt;Year&gt;2010&lt;/Year&gt;&lt;RecNum&gt;647&lt;/RecNum&gt;&lt;DisplayText&gt;(Rubin et al., 2010)&lt;/DisplayText&gt;&lt;record&gt;&lt;rec-number&gt;647&lt;/rec-number&gt;&lt;foreign-keys&gt;&lt;key app="EN" db-id="wtdwz02w6dfzvgex5xpxwpt8eax2fvfzefre" timestamp="1269428991"&gt;647&lt;/key&gt;&lt;/foreign-keys&gt;&lt;ref-type name="Journal Article"&gt;17&lt;/ref-type&gt;&lt;contributors&gt;&lt;authors&gt;&lt;author&gt;Rubin, Carl-Johan&lt;/author&gt;&lt;author&gt;Zody, Michael C.&lt;/author&gt;&lt;author&gt;Eriksson, Jonas&lt;/author&gt;&lt;author&gt;Meadows, Jennifer R. S.&lt;/author&gt;&lt;author&gt;Sherwood, Ellen&lt;/author&gt;&lt;author&gt;Webster, Matthew T.&lt;/author&gt;&lt;author&gt;Jiang, Lin&lt;/author&gt;&lt;author&gt;Ingman, Max&lt;/author&gt;&lt;author&gt;Sharpe, Ted&lt;/author&gt;&lt;author&gt;Ka, Sojeong&lt;/author&gt;&lt;author&gt;Hallbook, Finn&lt;/author&gt;&lt;author&gt;Besnier, Francois&lt;/author&gt;&lt;author&gt;Carlborg, Orjan&lt;/author&gt;&lt;author&gt;Bed/&amp;apos;hom, Bertrand&lt;/author&gt;&lt;author&gt;Tixier-Boichard, Michele&lt;/author&gt;&lt;author&gt;Jensen, Per&lt;/author&gt;&lt;author&gt;Siegel, Paul&lt;/author&gt;&lt;author&gt;Lindblad-Toh, Kerstin&lt;/author&gt;&lt;author&gt;Andersson, Leif&lt;/author&gt;&lt;/authors&gt;&lt;/contributors&gt;&lt;titles&gt;&lt;title&gt;Whole-genome resequencing reveals loci under selection during chicken domestication&lt;/title&gt;&lt;secondary-title&gt;Nature&lt;/secondary-title&gt;&lt;/titles&gt;&lt;periodical&gt;&lt;full-title&gt;Nature&lt;/full-title&gt;&lt;/periodical&gt;&lt;pages&gt;587-591&lt;/pages&gt;&lt;volume&gt;464&lt;/volume&gt;&lt;dates&gt;&lt;year&gt;2010&lt;/year&gt;&lt;/dates&gt;&lt;publisher&gt;Macmillan Publishers Limited. All rights reserved&lt;/publisher&gt;&lt;isbn&gt;1476-4687&lt;/isbn&gt;&lt;urls&gt;&lt;related-urls&gt;&lt;url&gt;http://dx.doi.org/10.1038/nature08832&lt;/url&gt;&lt;url&gt;http://www.nature.com/nature/journal/vaop/ncurrent/suppinfo/nature08832_S1.html&lt;/url&gt;&lt;/related-urls&gt;&lt;/urls&gt;&lt;/record&gt;&lt;/Cite&gt;&lt;/EndNote&gt;</w:instrText>
      </w:r>
      <w:r w:rsidR="004B39B3" w:rsidRPr="29DE7FDD">
        <w:rPr>
          <w:rFonts w:asciiTheme="minorHAnsi" w:hAnsiTheme="minorHAnsi"/>
          <w:spacing w:val="3"/>
          <w:lang w:val="en-GB"/>
        </w:rPr>
        <w:fldChar w:fldCharType="separate"/>
      </w:r>
      <w:r w:rsidR="008F0FED">
        <w:rPr>
          <w:rFonts w:asciiTheme="minorHAnsi" w:hAnsiTheme="minorHAnsi"/>
          <w:noProof/>
          <w:spacing w:val="3"/>
          <w:lang w:val="en-GB"/>
        </w:rPr>
        <w:t>(Rubin et al., 2010)</w:t>
      </w:r>
      <w:r w:rsidR="004B39B3" w:rsidRPr="29DE7FDD">
        <w:rPr>
          <w:rFonts w:asciiTheme="minorHAnsi" w:hAnsiTheme="minorHAnsi"/>
          <w:spacing w:val="3"/>
          <w:lang w:val="en-GB"/>
        </w:rPr>
        <w:fldChar w:fldCharType="end"/>
      </w:r>
      <w:r w:rsidR="006716A9" w:rsidRPr="29DE7FDD">
        <w:rPr>
          <w:rFonts w:asciiTheme="minorHAnsi" w:hAnsiTheme="minorHAnsi"/>
          <w:spacing w:val="3"/>
          <w:lang w:val="en-GB"/>
        </w:rPr>
        <w:t xml:space="preserve"> dataset</w:t>
      </w:r>
      <w:r w:rsidR="000B1599" w:rsidRPr="29DE7FDD">
        <w:rPr>
          <w:rFonts w:asciiTheme="minorHAnsi" w:hAnsiTheme="minorHAnsi"/>
          <w:spacing w:val="3"/>
          <w:lang w:val="en-GB"/>
        </w:rPr>
        <w:t xml:space="preserve">. </w:t>
      </w:r>
      <w:r w:rsidR="00EF593A" w:rsidRPr="29DE7FDD">
        <w:rPr>
          <w:rFonts w:asciiTheme="minorHAnsi" w:hAnsiTheme="minorHAnsi"/>
          <w:spacing w:val="3"/>
          <w:lang w:val="en-GB"/>
        </w:rPr>
        <w:t xml:space="preserve">Taking the </w:t>
      </w:r>
      <w:r w:rsidR="001522A3">
        <w:rPr>
          <w:rFonts w:asciiTheme="minorHAnsi" w:hAnsiTheme="minorHAnsi"/>
          <w:spacing w:val="3"/>
          <w:lang w:val="en-GB"/>
        </w:rPr>
        <w:t>eight</w:t>
      </w:r>
      <w:r w:rsidR="00EF593A" w:rsidRPr="29DE7FDD">
        <w:rPr>
          <w:rFonts w:asciiTheme="minorHAnsi" w:hAnsiTheme="minorHAnsi"/>
          <w:spacing w:val="3"/>
          <w:lang w:val="en-GB"/>
        </w:rPr>
        <w:t xml:space="preserve"> Bermudian chicken sweep regions that were identified with both sweep mapping techniques</w:t>
      </w:r>
      <w:r w:rsidR="005524F5" w:rsidRPr="29DE7FDD">
        <w:rPr>
          <w:rFonts w:asciiTheme="minorHAnsi" w:hAnsiTheme="minorHAnsi"/>
          <w:spacing w:val="3"/>
          <w:lang w:val="en-GB"/>
        </w:rPr>
        <w:t xml:space="preserve">, two of the eight overlap with </w:t>
      </w:r>
      <w:r w:rsidR="00984AAC" w:rsidRPr="29DE7FDD">
        <w:rPr>
          <w:rFonts w:asciiTheme="minorHAnsi" w:hAnsiTheme="minorHAnsi"/>
          <w:spacing w:val="3"/>
          <w:lang w:val="en-GB"/>
        </w:rPr>
        <w:t>feral Kauai chicken sweeps</w:t>
      </w:r>
      <w:r w:rsidR="0069487B" w:rsidRPr="29DE7FDD">
        <w:rPr>
          <w:rFonts w:asciiTheme="minorHAnsi" w:hAnsiTheme="minorHAnsi"/>
          <w:spacing w:val="3"/>
          <w:lang w:val="en-GB"/>
        </w:rPr>
        <w:t xml:space="preserve"> </w:t>
      </w:r>
      <w:r w:rsidR="0069487B" w:rsidRPr="29DE7FDD">
        <w:rPr>
          <w:rFonts w:asciiTheme="minorHAnsi" w:hAnsiTheme="minorHAnsi"/>
          <w:spacing w:val="3"/>
          <w:lang w:val="en-GB"/>
        </w:rPr>
        <w:fldChar w:fldCharType="begin"/>
      </w:r>
      <w:r w:rsidR="008F0FED">
        <w:rPr>
          <w:rFonts w:asciiTheme="minorHAnsi" w:hAnsiTheme="minorHAnsi"/>
          <w:spacing w:val="3"/>
          <w:lang w:val="en-GB"/>
        </w:rPr>
        <w:instrText xml:space="preserve"> ADDIN EN.CITE &lt;EndNote&gt;&lt;Cite&gt;&lt;Author&gt;Johnsson&lt;/Author&gt;&lt;Year&gt;2016&lt;/Year&gt;&lt;RecNum&gt;1455&lt;/RecNum&gt;&lt;DisplayText&gt;(M. Johnsson et al., 2016)&lt;/DisplayText&gt;&lt;record&gt;&lt;rec-number&gt;1455&lt;/rec-number&gt;&lt;foreign-keys&gt;&lt;key app="EN" db-id="wtdwz02w6dfzvgex5xpxwpt8eax2fvfzefre" timestamp="1485964543"&gt;1455&lt;/key&gt;&lt;/foreign-keys&gt;&lt;ref-type name="Journal Article"&gt;17&lt;/ref-type&gt;&lt;contributors&gt;&lt;authors&gt;&lt;author&gt;Johnsson, M.&lt;/author&gt;&lt;author&gt;Gering, E.&lt;/author&gt;&lt;author&gt;Willis, P.&lt;/author&gt;&lt;author&gt;Lopez, S.&lt;/author&gt;&lt;author&gt;Van Dorp, L.&lt;/author&gt;&lt;author&gt;Hellenthal, G.&lt;/author&gt;&lt;author&gt;Henriksen, R.&lt;/author&gt;&lt;author&gt;Friberg, U.&lt;/author&gt;&lt;author&gt;Wright, D.&lt;/author&gt;&lt;/authors&gt;&lt;/contributors&gt;&lt;titles&gt;&lt;title&gt;Feralisation targets different genomic loci to domestication in the chicken&lt;/title&gt;&lt;secondary-title&gt;Nature Communications&lt;/secondary-title&gt;&lt;/titles&gt;&lt;periodical&gt;&lt;full-title&gt;Nature communications&lt;/full-title&gt;&lt;/periodical&gt;&lt;pages&gt;12950&lt;/pages&gt;&lt;volume&gt;7&lt;/volume&gt;&lt;dates&gt;&lt;year&gt;2016&lt;/year&gt;&lt;pub-dates&gt;&lt;date&gt;09/30/online&lt;/date&gt;&lt;/pub-dates&gt;&lt;/dates&gt;&lt;publisher&gt;The Author(s)&lt;/publisher&gt;&lt;work-type&gt;Article&lt;/work-type&gt;&lt;urls&gt;&lt;related-urls&gt;&lt;url&gt;http://dx.doi.org/10.1038/ncomms12950&lt;/url&gt;&lt;url&gt;https://www.ncbi.nlm.nih.gov/pmc/articles/PMC5056458/pdf/ncomms12950.pdf&lt;/url&gt;&lt;/related-urls&gt;&lt;/urls&gt;&lt;electronic-resource-num&gt;10.1038/ncomms12950&amp;#xD;http://www.nature.com/articles/ncomms12950#supplementary-information&lt;/electronic-resource-num&gt;&lt;/record&gt;&lt;/Cite&gt;&lt;/EndNote&gt;</w:instrText>
      </w:r>
      <w:r w:rsidR="0069487B" w:rsidRPr="29DE7FDD">
        <w:rPr>
          <w:rFonts w:asciiTheme="minorHAnsi" w:hAnsiTheme="minorHAnsi"/>
          <w:spacing w:val="3"/>
          <w:lang w:val="en-GB"/>
        </w:rPr>
        <w:fldChar w:fldCharType="separate"/>
      </w:r>
      <w:r w:rsidR="008F0FED">
        <w:rPr>
          <w:rFonts w:asciiTheme="minorHAnsi" w:hAnsiTheme="minorHAnsi"/>
          <w:noProof/>
          <w:spacing w:val="3"/>
          <w:lang w:val="en-GB"/>
        </w:rPr>
        <w:t>(M. Johnsson et al., 2016)</w:t>
      </w:r>
      <w:r w:rsidR="0069487B" w:rsidRPr="29DE7FDD">
        <w:rPr>
          <w:rFonts w:asciiTheme="minorHAnsi" w:hAnsiTheme="minorHAnsi"/>
          <w:spacing w:val="3"/>
          <w:lang w:val="en-GB"/>
        </w:rPr>
        <w:fldChar w:fldCharType="end"/>
      </w:r>
      <w:r w:rsidR="00984AAC" w:rsidRPr="29DE7FDD">
        <w:rPr>
          <w:rFonts w:asciiTheme="minorHAnsi" w:hAnsiTheme="minorHAnsi"/>
          <w:spacing w:val="3"/>
          <w:lang w:val="en-GB"/>
        </w:rPr>
        <w:t>, whilst none of these overlapped with the domes</w:t>
      </w:r>
      <w:r w:rsidR="00D93BA1" w:rsidRPr="29DE7FDD">
        <w:rPr>
          <w:rFonts w:asciiTheme="minorHAnsi" w:hAnsiTheme="minorHAnsi"/>
          <w:spacing w:val="3"/>
          <w:lang w:val="en-GB"/>
        </w:rPr>
        <w:t>tic chicken sweeps identified based on the data from</w:t>
      </w:r>
      <w:r w:rsidR="00984AAC" w:rsidRPr="29DE7FDD">
        <w:rPr>
          <w:rFonts w:asciiTheme="minorHAnsi" w:hAnsiTheme="minorHAnsi"/>
          <w:spacing w:val="3"/>
          <w:lang w:val="en-GB"/>
        </w:rPr>
        <w:t xml:space="preserve"> Rubin et al. This is a significantly enriched overlap (</w:t>
      </w:r>
      <w:r w:rsidR="00266752">
        <w:rPr>
          <w:rFonts w:asciiTheme="minorHAnsi" w:hAnsiTheme="minorHAnsi"/>
          <w:spacing w:val="3"/>
          <w:lang w:val="en-GB"/>
        </w:rPr>
        <w:t>permutation</w:t>
      </w:r>
      <w:r w:rsidR="000661DD">
        <w:rPr>
          <w:rFonts w:asciiTheme="minorHAnsi" w:hAnsiTheme="minorHAnsi"/>
          <w:spacing w:val="3"/>
          <w:lang w:val="en-GB"/>
        </w:rPr>
        <w:t xml:space="preserve"> test, </w:t>
      </w:r>
      <w:r w:rsidR="00984AAC" w:rsidRPr="29DE7FDD">
        <w:rPr>
          <w:rFonts w:asciiTheme="minorHAnsi" w:hAnsiTheme="minorHAnsi"/>
          <w:spacing w:val="3"/>
          <w:lang w:val="en-GB"/>
        </w:rPr>
        <w:t>P=</w:t>
      </w:r>
      <w:r w:rsidR="006A4D78" w:rsidRPr="29DE7FDD">
        <w:rPr>
          <w:rFonts w:asciiTheme="minorHAnsi" w:hAnsiTheme="minorHAnsi"/>
          <w:spacing w:val="3"/>
          <w:lang w:val="en-GB"/>
        </w:rPr>
        <w:t>&lt;0.001</w:t>
      </w:r>
      <w:r w:rsidR="00984AAC" w:rsidRPr="29DE7FDD">
        <w:rPr>
          <w:rFonts w:asciiTheme="minorHAnsi" w:hAnsiTheme="minorHAnsi"/>
          <w:spacing w:val="3"/>
          <w:lang w:val="en-GB"/>
        </w:rPr>
        <w:t xml:space="preserve">), indicating that these sweeps appear to be common, despite these populations geographical distance and divergent colonization histories. In terms of the feral sweeps identified using only </w:t>
      </w:r>
      <w:r w:rsidR="006149BF" w:rsidRPr="29DE7FDD">
        <w:rPr>
          <w:rFonts w:asciiTheme="minorHAnsi" w:hAnsiTheme="minorHAnsi"/>
          <w:spacing w:val="3"/>
          <w:lang w:val="en-GB"/>
        </w:rPr>
        <w:t>heterozygosity</w:t>
      </w:r>
      <w:r w:rsidR="00984AAC" w:rsidRPr="29DE7FDD">
        <w:rPr>
          <w:rFonts w:asciiTheme="minorHAnsi" w:hAnsiTheme="minorHAnsi"/>
          <w:spacing w:val="3"/>
          <w:lang w:val="en-GB"/>
        </w:rPr>
        <w:t xml:space="preserve"> mapping and Tajima’s D, a similar </w:t>
      </w:r>
      <w:r w:rsidR="00984AAC" w:rsidRPr="29DE7FDD">
        <w:rPr>
          <w:rFonts w:asciiTheme="minorHAnsi" w:hAnsiTheme="minorHAnsi"/>
          <w:spacing w:val="3"/>
          <w:lang w:val="en-GB"/>
        </w:rPr>
        <w:lastRenderedPageBreak/>
        <w:t xml:space="preserve">picture emerges. Eight of </w:t>
      </w:r>
      <w:r w:rsidR="0037450C" w:rsidRPr="29DE7FDD">
        <w:rPr>
          <w:rFonts w:asciiTheme="minorHAnsi" w:hAnsiTheme="minorHAnsi"/>
          <w:spacing w:val="3"/>
          <w:lang w:val="en-GB"/>
        </w:rPr>
        <w:t>41</w:t>
      </w:r>
      <w:r w:rsidR="00984AAC" w:rsidRPr="29DE7FDD">
        <w:rPr>
          <w:rFonts w:asciiTheme="minorHAnsi" w:hAnsiTheme="minorHAnsi"/>
          <w:spacing w:val="3"/>
          <w:lang w:val="en-GB"/>
        </w:rPr>
        <w:t xml:space="preserve"> Tajima’s D sweeps and three </w:t>
      </w:r>
      <w:r w:rsidR="0037450C" w:rsidRPr="29DE7FDD">
        <w:rPr>
          <w:rFonts w:asciiTheme="minorHAnsi" w:hAnsiTheme="minorHAnsi"/>
          <w:spacing w:val="3"/>
          <w:lang w:val="en-GB"/>
        </w:rPr>
        <w:t>of 40</w:t>
      </w:r>
      <w:r w:rsidR="00984AAC" w:rsidRPr="29DE7FDD">
        <w:rPr>
          <w:rFonts w:asciiTheme="minorHAnsi" w:hAnsiTheme="minorHAnsi"/>
          <w:spacing w:val="3"/>
          <w:lang w:val="en-GB"/>
        </w:rPr>
        <w:t xml:space="preserve"> </w:t>
      </w:r>
      <w:proofErr w:type="spellStart"/>
      <w:r w:rsidR="00984AAC" w:rsidRPr="29DE7FDD">
        <w:rPr>
          <w:rFonts w:asciiTheme="minorHAnsi" w:hAnsiTheme="minorHAnsi"/>
          <w:spacing w:val="3"/>
          <w:lang w:val="en-GB"/>
        </w:rPr>
        <w:t>Ht</w:t>
      </w:r>
      <w:proofErr w:type="spellEnd"/>
      <w:r w:rsidR="00984AAC" w:rsidRPr="29DE7FDD">
        <w:rPr>
          <w:rFonts w:asciiTheme="minorHAnsi" w:hAnsiTheme="minorHAnsi"/>
          <w:spacing w:val="3"/>
          <w:lang w:val="en-GB"/>
        </w:rPr>
        <w:t xml:space="preserve"> sweeps overlap between the feral populations.  Overlaps between feral Bermudian sweeps and domestic sweeps tended to be lower. Tw</w:t>
      </w:r>
      <w:r w:rsidR="006B2312" w:rsidRPr="29DE7FDD">
        <w:rPr>
          <w:rFonts w:asciiTheme="minorHAnsi" w:hAnsiTheme="minorHAnsi"/>
          <w:spacing w:val="3"/>
          <w:lang w:val="en-GB"/>
        </w:rPr>
        <w:t>o of 41 Tajima’s D</w:t>
      </w:r>
      <w:r w:rsidR="00984AAC" w:rsidRPr="29DE7FDD">
        <w:rPr>
          <w:rFonts w:asciiTheme="minorHAnsi" w:hAnsiTheme="minorHAnsi"/>
          <w:spacing w:val="3"/>
          <w:lang w:val="en-GB"/>
        </w:rPr>
        <w:t xml:space="preserve"> sweeps overlapped with domestication sweeps,</w:t>
      </w:r>
      <w:r w:rsidR="0037450C" w:rsidRPr="29DE7FDD">
        <w:rPr>
          <w:rFonts w:asciiTheme="minorHAnsi" w:hAnsiTheme="minorHAnsi"/>
          <w:spacing w:val="3"/>
          <w:lang w:val="en-GB"/>
        </w:rPr>
        <w:t xml:space="preserve"> whilst six of 40 of the Bermudian </w:t>
      </w:r>
      <w:proofErr w:type="spellStart"/>
      <w:r w:rsidR="0037450C" w:rsidRPr="29DE7FDD">
        <w:rPr>
          <w:rFonts w:asciiTheme="minorHAnsi" w:hAnsiTheme="minorHAnsi"/>
          <w:spacing w:val="3"/>
          <w:lang w:val="en-GB"/>
        </w:rPr>
        <w:t>Ht</w:t>
      </w:r>
      <w:proofErr w:type="spellEnd"/>
      <w:r w:rsidR="0037450C" w:rsidRPr="29DE7FDD">
        <w:rPr>
          <w:rFonts w:asciiTheme="minorHAnsi" w:hAnsiTheme="minorHAnsi"/>
          <w:spacing w:val="3"/>
          <w:lang w:val="en-GB"/>
        </w:rPr>
        <w:t xml:space="preserve"> sweeps overlapped with domestication sweeps. </w:t>
      </w:r>
      <w:r w:rsidR="00984AAC" w:rsidRPr="29DE7FDD">
        <w:rPr>
          <w:rFonts w:asciiTheme="minorHAnsi" w:hAnsiTheme="minorHAnsi"/>
          <w:spacing w:val="3"/>
          <w:lang w:val="en-GB"/>
        </w:rPr>
        <w:t xml:space="preserve"> </w:t>
      </w:r>
    </w:p>
    <w:p w14:paraId="0DB422F2" w14:textId="77777777" w:rsidR="0037450C" w:rsidRPr="00A64685" w:rsidRDefault="0037450C" w:rsidP="00491BC7">
      <w:pPr>
        <w:pStyle w:val="Heading2"/>
        <w:spacing w:line="360" w:lineRule="auto"/>
        <w:rPr>
          <w:rFonts w:asciiTheme="minorHAnsi" w:hAnsiTheme="minorHAnsi"/>
          <w:sz w:val="24"/>
          <w:szCs w:val="24"/>
          <w:lang w:val="en-GB"/>
        </w:rPr>
      </w:pPr>
      <w:r w:rsidRPr="0002460C">
        <w:rPr>
          <w:rFonts w:asciiTheme="minorHAnsi" w:hAnsiTheme="minorHAnsi"/>
          <w:b/>
          <w:color w:val="auto"/>
          <w:sz w:val="24"/>
          <w:szCs w:val="24"/>
          <w:lang w:val="en-GB"/>
        </w:rPr>
        <w:t>Selective sweeps origin identification</w:t>
      </w:r>
      <w:r w:rsidRPr="00A64685">
        <w:rPr>
          <w:rFonts w:asciiTheme="minorHAnsi" w:hAnsiTheme="minorHAnsi"/>
          <w:sz w:val="24"/>
          <w:szCs w:val="24"/>
          <w:lang w:val="en-GB"/>
        </w:rPr>
        <w:t>.</w:t>
      </w:r>
    </w:p>
    <w:p w14:paraId="3EBCBA92" w14:textId="1CF0C477" w:rsidR="00857A14" w:rsidRPr="00E373E0" w:rsidRDefault="29DE7FDD" w:rsidP="29DE7FDD">
      <w:pPr>
        <w:spacing w:line="360" w:lineRule="auto"/>
        <w:rPr>
          <w:rFonts w:asciiTheme="minorHAnsi" w:hAnsiTheme="minorHAnsi"/>
          <w:lang w:val="en-GB"/>
        </w:rPr>
      </w:pPr>
      <w:r w:rsidRPr="29DE7FDD">
        <w:rPr>
          <w:rFonts w:asciiTheme="minorHAnsi" w:hAnsiTheme="minorHAnsi"/>
          <w:lang w:val="en-GB"/>
        </w:rPr>
        <w:t xml:space="preserve">To identify the origin of the Bermudian feral selective sweeps (i.e. are they domestic haplotypes that have become fixed or wild RJF haplotypes) </w:t>
      </w:r>
      <w:proofErr w:type="spellStart"/>
      <w:r w:rsidRPr="29DE7FDD">
        <w:rPr>
          <w:rFonts w:asciiTheme="minorHAnsi" w:hAnsiTheme="minorHAnsi"/>
          <w:lang w:val="en-GB"/>
        </w:rPr>
        <w:t>Chromopainter</w:t>
      </w:r>
      <w:proofErr w:type="spellEnd"/>
      <w:r w:rsidRPr="29DE7FDD">
        <w:rPr>
          <w:rFonts w:asciiTheme="minorHAnsi" w:hAnsiTheme="minorHAnsi"/>
          <w:lang w:val="en-GB"/>
        </w:rPr>
        <w:t xml:space="preserve"> software was used</w:t>
      </w:r>
      <w:r w:rsidR="006B6173">
        <w:rPr>
          <w:rFonts w:asciiTheme="minorHAnsi" w:hAnsiTheme="minorHAnsi"/>
          <w:lang w:val="en-GB"/>
        </w:rPr>
        <w:t xml:space="preserve"> </w:t>
      </w:r>
      <w:r w:rsidR="006B6173">
        <w:rPr>
          <w:rFonts w:asciiTheme="minorHAnsi" w:hAnsiTheme="minorHAnsi"/>
          <w:lang w:val="en-GB"/>
        </w:rPr>
        <w:fldChar w:fldCharType="begin"/>
      </w:r>
      <w:r w:rsidR="008F0FED">
        <w:rPr>
          <w:rFonts w:asciiTheme="minorHAnsi" w:hAnsiTheme="minorHAnsi"/>
          <w:lang w:val="en-GB"/>
        </w:rPr>
        <w:instrText xml:space="preserve"> ADDIN EN.CITE &lt;EndNote&gt;&lt;Cite&gt;&lt;Author&gt;Lawson&lt;/Author&gt;&lt;Year&gt;2012&lt;/Year&gt;&lt;RecNum&gt;1954&lt;/RecNum&gt;&lt;DisplayText&gt;(Lawson, Hellenthal, Myers, &amp;amp; Falush, 2012)&lt;/DisplayText&gt;&lt;record&gt;&lt;rec-number&gt;1954&lt;/rec-number&gt;&lt;foreign-keys&gt;&lt;key app="EN" db-id="wtdwz02w6dfzvgex5xpxwpt8eax2fvfzefre" timestamp="1602507855"&gt;1954&lt;/key&gt;&lt;/foreign-keys&gt;&lt;ref-type name="Journal Article"&gt;17&lt;/ref-type&gt;&lt;contributors&gt;&lt;authors&gt;&lt;author&gt;Lawson, Daniel John&lt;/author&gt;&lt;author&gt;Hellenthal, Garrett&lt;/author&gt;&lt;author&gt;Myers, Simon&lt;/author&gt;&lt;author&gt;Falush, Daniel&lt;/author&gt;&lt;/authors&gt;&lt;/contributors&gt;&lt;titles&gt;&lt;title&gt;Inference of population structure using dense haplotype data&lt;/title&gt;&lt;secondary-title&gt;PLoS Genet&lt;/secondary-title&gt;&lt;/titles&gt;&lt;periodical&gt;&lt;full-title&gt;PLoS Genet&lt;/full-title&gt;&lt;/periodical&gt;&lt;pages&gt;e1002453&lt;/pages&gt;&lt;volume&gt;8&lt;/volume&gt;&lt;number&gt;1&lt;/number&gt;&lt;dates&gt;&lt;year&gt;2012&lt;/year&gt;&lt;/dates&gt;&lt;isbn&gt;1553-7404&lt;/isbn&gt;&lt;urls&gt;&lt;/urls&gt;&lt;/record&gt;&lt;/Cite&gt;&lt;/EndNote&gt;</w:instrText>
      </w:r>
      <w:r w:rsidR="006B6173">
        <w:rPr>
          <w:rFonts w:asciiTheme="minorHAnsi" w:hAnsiTheme="minorHAnsi"/>
          <w:lang w:val="en-GB"/>
        </w:rPr>
        <w:fldChar w:fldCharType="separate"/>
      </w:r>
      <w:r w:rsidR="008F0FED">
        <w:rPr>
          <w:rFonts w:asciiTheme="minorHAnsi" w:hAnsiTheme="minorHAnsi"/>
          <w:noProof/>
          <w:lang w:val="en-GB"/>
        </w:rPr>
        <w:t>(Lawson, Hellenthal, Myers, &amp; Falush, 2012)</w:t>
      </w:r>
      <w:r w:rsidR="006B6173">
        <w:rPr>
          <w:rFonts w:asciiTheme="minorHAnsi" w:hAnsiTheme="minorHAnsi"/>
          <w:lang w:val="en-GB"/>
        </w:rPr>
        <w:fldChar w:fldCharType="end"/>
      </w:r>
      <w:r w:rsidRPr="29DE7FDD">
        <w:rPr>
          <w:rFonts w:asciiTheme="minorHAnsi" w:hAnsiTheme="minorHAnsi"/>
          <w:lang w:val="en-GB"/>
        </w:rPr>
        <w:t xml:space="preserve">. This takes the feral genomes and ‘paints’ on the domestic and wild haplotypes to ascertain which are most likely to be the donor population. In all cases of the Bermudian feral sweeps, domestic haplotypes were the most likely donor populations, reflecting the strong domestic origin </w:t>
      </w:r>
      <w:r w:rsidRPr="00325E93">
        <w:rPr>
          <w:rFonts w:asciiTheme="minorHAnsi" w:hAnsiTheme="minorHAnsi"/>
          <w:lang w:val="en-GB"/>
        </w:rPr>
        <w:t>(see figure 2</w:t>
      </w:r>
      <w:r w:rsidR="00BC0CAF" w:rsidRPr="00325E93">
        <w:rPr>
          <w:rFonts w:asciiTheme="minorHAnsi" w:hAnsiTheme="minorHAnsi"/>
          <w:lang w:val="en-GB"/>
        </w:rPr>
        <w:t>A</w:t>
      </w:r>
      <w:r w:rsidRPr="00325E93">
        <w:rPr>
          <w:rFonts w:asciiTheme="minorHAnsi" w:hAnsiTheme="minorHAnsi"/>
          <w:lang w:val="en-GB"/>
        </w:rPr>
        <w:t>)</w:t>
      </w:r>
      <w:r w:rsidR="00BC0CAF" w:rsidRPr="00325E93">
        <w:rPr>
          <w:rFonts w:asciiTheme="minorHAnsi" w:hAnsiTheme="minorHAnsi"/>
          <w:lang w:val="en-GB"/>
        </w:rPr>
        <w:t>, whilst the comparison between Hawaiian, domestic and Red Junglefowl donors on the Bermudian population showed that the greatest similarity was always between Hawaiian and Bermudian birds</w:t>
      </w:r>
      <w:r w:rsidR="008305D2">
        <w:rPr>
          <w:rFonts w:asciiTheme="minorHAnsi" w:hAnsiTheme="minorHAnsi"/>
          <w:lang w:val="en-GB"/>
        </w:rPr>
        <w:t xml:space="preserve"> (see figure 2B)</w:t>
      </w:r>
      <w:r w:rsidRPr="00325E93">
        <w:rPr>
          <w:rFonts w:asciiTheme="minorHAnsi" w:hAnsiTheme="minorHAnsi"/>
          <w:lang w:val="en-GB"/>
        </w:rPr>
        <w:t>.</w:t>
      </w:r>
      <w:r w:rsidRPr="29DE7FDD">
        <w:rPr>
          <w:rFonts w:asciiTheme="minorHAnsi" w:hAnsiTheme="minorHAnsi"/>
          <w:lang w:val="en-GB"/>
        </w:rPr>
        <w:t xml:space="preserve"> Given that these sweeps were unique from the sweeps identified in domestic populations, this implies that certain haplotypes </w:t>
      </w:r>
      <w:r w:rsidR="001522A3">
        <w:rPr>
          <w:rFonts w:asciiTheme="minorHAnsi" w:hAnsiTheme="minorHAnsi"/>
          <w:lang w:val="en-GB"/>
        </w:rPr>
        <w:t>that</w:t>
      </w:r>
      <w:r w:rsidRPr="29DE7FDD">
        <w:rPr>
          <w:rFonts w:asciiTheme="minorHAnsi" w:hAnsiTheme="minorHAnsi"/>
          <w:lang w:val="en-GB"/>
        </w:rPr>
        <w:t xml:space="preserve"> are segregating at lower frequencies in domestics (and thus not key for the domestication syndrome) have undergone recent and rapid evolution in </w:t>
      </w:r>
      <w:proofErr w:type="spellStart"/>
      <w:r w:rsidRPr="29DE7FDD">
        <w:rPr>
          <w:rFonts w:asciiTheme="minorHAnsi" w:hAnsiTheme="minorHAnsi"/>
          <w:lang w:val="en-GB"/>
        </w:rPr>
        <w:t>ferals</w:t>
      </w:r>
      <w:proofErr w:type="spellEnd"/>
      <w:r w:rsidRPr="29DE7FDD">
        <w:rPr>
          <w:rFonts w:asciiTheme="minorHAnsi" w:hAnsiTheme="minorHAnsi"/>
          <w:lang w:val="en-GB"/>
        </w:rPr>
        <w:t xml:space="preserve"> or their sources.</w:t>
      </w:r>
    </w:p>
    <w:p w14:paraId="4A59A0C9" w14:textId="77777777" w:rsidR="0037450C" w:rsidRPr="0002460C" w:rsidRDefault="0037450C" w:rsidP="00A3420B">
      <w:pPr>
        <w:spacing w:after="60" w:line="360" w:lineRule="auto"/>
        <w:outlineLvl w:val="2"/>
        <w:rPr>
          <w:rFonts w:asciiTheme="minorHAnsi" w:hAnsiTheme="minorHAnsi"/>
          <w:b/>
          <w:bCs/>
          <w:iCs/>
          <w:spacing w:val="3"/>
          <w:sz w:val="27"/>
          <w:szCs w:val="27"/>
          <w:lang w:val="en-GB"/>
        </w:rPr>
      </w:pPr>
    </w:p>
    <w:p w14:paraId="0CF463F2" w14:textId="061EBA9A" w:rsidR="002B58DE" w:rsidRPr="0002460C" w:rsidRDefault="002B58DE" w:rsidP="00491BC7">
      <w:pPr>
        <w:spacing w:after="60" w:line="360" w:lineRule="auto"/>
        <w:outlineLvl w:val="0"/>
        <w:rPr>
          <w:rFonts w:asciiTheme="minorHAnsi" w:hAnsiTheme="minorHAnsi"/>
          <w:b/>
          <w:bCs/>
          <w:spacing w:val="3"/>
          <w:lang w:val="en-GB"/>
        </w:rPr>
      </w:pPr>
      <w:r w:rsidRPr="0002460C">
        <w:rPr>
          <w:rFonts w:asciiTheme="minorHAnsi" w:hAnsiTheme="minorHAnsi"/>
          <w:b/>
          <w:bCs/>
          <w:i/>
          <w:iCs/>
          <w:spacing w:val="3"/>
          <w:lang w:val="en-GB"/>
        </w:rPr>
        <w:t>F</w:t>
      </w:r>
      <w:r w:rsidRPr="0002460C">
        <w:rPr>
          <w:rFonts w:asciiTheme="minorHAnsi" w:hAnsiTheme="minorHAnsi"/>
          <w:b/>
          <w:bCs/>
          <w:spacing w:val="3"/>
          <w:lang w:val="en-GB"/>
        </w:rPr>
        <w:t> </w:t>
      </w:r>
      <w:r w:rsidRPr="0002460C">
        <w:rPr>
          <w:rFonts w:asciiTheme="minorHAnsi" w:hAnsiTheme="minorHAnsi"/>
          <w:b/>
          <w:bCs/>
          <w:spacing w:val="3"/>
          <w:vertAlign w:val="subscript"/>
          <w:lang w:val="en-GB"/>
        </w:rPr>
        <w:t>ST</w:t>
      </w:r>
      <w:r w:rsidRPr="0002460C">
        <w:rPr>
          <w:rFonts w:asciiTheme="minorHAnsi" w:hAnsiTheme="minorHAnsi"/>
          <w:b/>
          <w:bCs/>
          <w:spacing w:val="3"/>
          <w:lang w:val="en-GB"/>
        </w:rPr>
        <w:t> sweep mapping</w:t>
      </w:r>
    </w:p>
    <w:p w14:paraId="35514E57" w14:textId="20CE09A1" w:rsidR="00644106" w:rsidRDefault="00546485" w:rsidP="29DE7FDD">
      <w:pPr>
        <w:spacing w:after="60" w:line="360" w:lineRule="auto"/>
        <w:outlineLvl w:val="2"/>
        <w:rPr>
          <w:rFonts w:asciiTheme="minorHAnsi" w:hAnsiTheme="minorHAnsi"/>
          <w:spacing w:val="3"/>
          <w:highlight w:val="yellow"/>
          <w:lang w:val="en-GB"/>
        </w:rPr>
      </w:pPr>
      <w:r w:rsidRPr="29DE7FDD">
        <w:rPr>
          <w:rFonts w:asciiTheme="minorHAnsi" w:hAnsiTheme="minorHAnsi"/>
          <w:spacing w:val="3"/>
          <w:lang w:val="en-GB"/>
        </w:rPr>
        <w:t xml:space="preserve">A </w:t>
      </w:r>
      <w:r w:rsidR="00471E22" w:rsidRPr="29DE7FDD">
        <w:rPr>
          <w:rFonts w:asciiTheme="minorHAnsi" w:hAnsiTheme="minorHAnsi"/>
          <w:spacing w:val="3"/>
          <w:lang w:val="en-GB"/>
        </w:rPr>
        <w:t xml:space="preserve">window-based </w:t>
      </w:r>
      <w:r w:rsidRPr="29DE7FDD">
        <w:rPr>
          <w:rFonts w:asciiTheme="minorHAnsi" w:hAnsiTheme="minorHAnsi"/>
          <w:spacing w:val="3"/>
          <w:lang w:val="en-GB"/>
        </w:rPr>
        <w:t xml:space="preserve">pairwise </w:t>
      </w:r>
      <w:proofErr w:type="spellStart"/>
      <w:r w:rsidRPr="29DE7FDD">
        <w:rPr>
          <w:rFonts w:asciiTheme="minorHAnsi" w:hAnsiTheme="minorHAnsi"/>
          <w:spacing w:val="3"/>
          <w:lang w:val="en-GB"/>
        </w:rPr>
        <w:t>Fst</w:t>
      </w:r>
      <w:proofErr w:type="spellEnd"/>
      <w:r w:rsidRPr="29DE7FDD">
        <w:rPr>
          <w:rFonts w:asciiTheme="minorHAnsi" w:hAnsiTheme="minorHAnsi"/>
          <w:spacing w:val="3"/>
          <w:lang w:val="en-GB"/>
        </w:rPr>
        <w:t xml:space="preserve"> scan was performed </w:t>
      </w:r>
      <w:r w:rsidR="00C40D91" w:rsidRPr="29DE7FDD">
        <w:rPr>
          <w:rFonts w:asciiTheme="minorHAnsi" w:hAnsiTheme="minorHAnsi"/>
          <w:spacing w:val="3"/>
          <w:lang w:val="en-GB"/>
        </w:rPr>
        <w:t>to identify regions that are significantly</w:t>
      </w:r>
      <w:r w:rsidR="009711E0" w:rsidRPr="29DE7FDD">
        <w:rPr>
          <w:rFonts w:asciiTheme="minorHAnsi" w:hAnsiTheme="minorHAnsi"/>
          <w:spacing w:val="3"/>
          <w:lang w:val="en-GB"/>
        </w:rPr>
        <w:t xml:space="preserve"> diverged between Bermudian feral</w:t>
      </w:r>
      <w:r w:rsidR="002206AD" w:rsidRPr="29DE7FDD">
        <w:rPr>
          <w:rFonts w:asciiTheme="minorHAnsi" w:hAnsiTheme="minorHAnsi"/>
          <w:spacing w:val="3"/>
          <w:lang w:val="en-GB"/>
        </w:rPr>
        <w:t>–</w:t>
      </w:r>
      <w:r w:rsidR="009711E0" w:rsidRPr="29DE7FDD">
        <w:rPr>
          <w:rFonts w:asciiTheme="minorHAnsi" w:hAnsiTheme="minorHAnsi"/>
          <w:spacing w:val="3"/>
          <w:lang w:val="en-GB"/>
        </w:rPr>
        <w:t>domestic</w:t>
      </w:r>
      <w:r w:rsidR="002E36F0" w:rsidRPr="29DE7FDD">
        <w:rPr>
          <w:rFonts w:asciiTheme="minorHAnsi" w:hAnsiTheme="minorHAnsi"/>
          <w:spacing w:val="3"/>
          <w:lang w:val="en-GB"/>
        </w:rPr>
        <w:t>, Bermudian feral</w:t>
      </w:r>
      <w:r w:rsidR="002206AD" w:rsidRPr="29DE7FDD">
        <w:rPr>
          <w:rFonts w:asciiTheme="minorHAnsi" w:hAnsiTheme="minorHAnsi"/>
          <w:spacing w:val="3"/>
          <w:lang w:val="en-GB"/>
        </w:rPr>
        <w:t>–</w:t>
      </w:r>
      <w:r w:rsidR="002E36F0" w:rsidRPr="29DE7FDD">
        <w:rPr>
          <w:rFonts w:asciiTheme="minorHAnsi" w:hAnsiTheme="minorHAnsi"/>
          <w:spacing w:val="3"/>
          <w:lang w:val="en-GB"/>
        </w:rPr>
        <w:t xml:space="preserve">RJF, </w:t>
      </w:r>
      <w:r w:rsidR="009718F6" w:rsidRPr="29DE7FDD">
        <w:rPr>
          <w:rFonts w:asciiTheme="minorHAnsi" w:hAnsiTheme="minorHAnsi"/>
          <w:spacing w:val="3"/>
          <w:lang w:val="en-GB"/>
        </w:rPr>
        <w:t xml:space="preserve">and </w:t>
      </w:r>
      <w:r w:rsidR="002E36F0" w:rsidRPr="29DE7FDD">
        <w:rPr>
          <w:rFonts w:asciiTheme="minorHAnsi" w:hAnsiTheme="minorHAnsi"/>
          <w:spacing w:val="3"/>
          <w:lang w:val="en-GB"/>
        </w:rPr>
        <w:t>Bermudian feral–Kauai feral</w:t>
      </w:r>
      <w:r w:rsidR="009718F6" w:rsidRPr="29DE7FDD">
        <w:rPr>
          <w:rFonts w:asciiTheme="minorHAnsi" w:hAnsiTheme="minorHAnsi"/>
          <w:spacing w:val="3"/>
          <w:lang w:val="en-GB"/>
        </w:rPr>
        <w:t xml:space="preserve"> combinations. </w:t>
      </w:r>
      <w:r w:rsidR="00BB0B01" w:rsidRPr="29DE7FDD">
        <w:rPr>
          <w:rFonts w:asciiTheme="minorHAnsi" w:hAnsiTheme="minorHAnsi"/>
          <w:spacing w:val="3"/>
          <w:lang w:val="en-GB"/>
        </w:rPr>
        <w:t xml:space="preserve">These sweeps </w:t>
      </w:r>
      <w:r w:rsidR="000C1B4C" w:rsidRPr="29DE7FDD">
        <w:rPr>
          <w:rFonts w:asciiTheme="minorHAnsi" w:hAnsiTheme="minorHAnsi"/>
          <w:spacing w:val="3"/>
          <w:lang w:val="en-GB"/>
        </w:rPr>
        <w:t xml:space="preserve">identified </w:t>
      </w:r>
      <w:r w:rsidR="004972D2" w:rsidRPr="29DE7FDD">
        <w:rPr>
          <w:rFonts w:asciiTheme="minorHAnsi" w:hAnsiTheme="minorHAnsi"/>
          <w:spacing w:val="3"/>
          <w:lang w:val="en-GB"/>
        </w:rPr>
        <w:t>5</w:t>
      </w:r>
      <w:r w:rsidR="00275D07">
        <w:rPr>
          <w:rFonts w:asciiTheme="minorHAnsi" w:hAnsiTheme="minorHAnsi"/>
          <w:spacing w:val="3"/>
          <w:lang w:val="en-GB"/>
        </w:rPr>
        <w:t>8</w:t>
      </w:r>
      <w:r w:rsidR="004972D2" w:rsidRPr="29DE7FDD">
        <w:rPr>
          <w:rFonts w:asciiTheme="minorHAnsi" w:hAnsiTheme="minorHAnsi"/>
          <w:spacing w:val="3"/>
          <w:lang w:val="en-GB"/>
        </w:rPr>
        <w:t xml:space="preserve"> windows differentiating the </w:t>
      </w:r>
      <w:r w:rsidR="002B58DE" w:rsidRPr="29DE7FDD">
        <w:rPr>
          <w:rFonts w:asciiTheme="minorHAnsi" w:hAnsiTheme="minorHAnsi"/>
          <w:spacing w:val="3"/>
          <w:lang w:val="en-GB"/>
        </w:rPr>
        <w:t xml:space="preserve">Bermuda and domestic </w:t>
      </w:r>
      <w:r w:rsidR="004972D2" w:rsidRPr="29DE7FDD">
        <w:rPr>
          <w:rFonts w:asciiTheme="minorHAnsi" w:hAnsiTheme="minorHAnsi"/>
          <w:spacing w:val="3"/>
          <w:lang w:val="en-GB"/>
        </w:rPr>
        <w:t xml:space="preserve">pools, </w:t>
      </w:r>
      <w:r w:rsidR="002B58DE" w:rsidRPr="29DE7FDD">
        <w:rPr>
          <w:rFonts w:asciiTheme="minorHAnsi" w:hAnsiTheme="minorHAnsi"/>
          <w:spacing w:val="3"/>
          <w:lang w:val="en-GB"/>
        </w:rPr>
        <w:t>forming a total of 3</w:t>
      </w:r>
      <w:r w:rsidR="00275D07">
        <w:rPr>
          <w:rFonts w:asciiTheme="minorHAnsi" w:hAnsiTheme="minorHAnsi"/>
          <w:spacing w:val="3"/>
          <w:lang w:val="en-GB"/>
        </w:rPr>
        <w:t>4</w:t>
      </w:r>
      <w:r w:rsidR="002B58DE" w:rsidRPr="29DE7FDD">
        <w:rPr>
          <w:rFonts w:asciiTheme="minorHAnsi" w:hAnsiTheme="minorHAnsi"/>
          <w:spacing w:val="3"/>
          <w:lang w:val="en-GB"/>
        </w:rPr>
        <w:t xml:space="preserve"> genomic regions</w:t>
      </w:r>
      <w:r w:rsidR="004972D2" w:rsidRPr="29DE7FDD">
        <w:rPr>
          <w:rFonts w:asciiTheme="minorHAnsi" w:hAnsiTheme="minorHAnsi"/>
          <w:spacing w:val="3"/>
          <w:lang w:val="en-GB"/>
        </w:rPr>
        <w:t>.</w:t>
      </w:r>
      <w:r w:rsidR="002B58DE" w:rsidRPr="29DE7FDD">
        <w:rPr>
          <w:rFonts w:asciiTheme="minorHAnsi" w:hAnsiTheme="minorHAnsi"/>
          <w:spacing w:val="3"/>
          <w:lang w:val="en-GB"/>
        </w:rPr>
        <w:t xml:space="preserve"> </w:t>
      </w:r>
      <w:r w:rsidR="001522A3">
        <w:rPr>
          <w:rFonts w:asciiTheme="minorHAnsi" w:hAnsiTheme="minorHAnsi"/>
          <w:spacing w:val="3"/>
          <w:lang w:val="en-GB"/>
        </w:rPr>
        <w:t>One hundred and forty-seven (</w:t>
      </w:r>
      <w:r w:rsidR="002B58DE" w:rsidRPr="29DE7FDD">
        <w:rPr>
          <w:rFonts w:asciiTheme="minorHAnsi" w:hAnsiTheme="minorHAnsi"/>
          <w:spacing w:val="3"/>
          <w:lang w:val="en-GB"/>
        </w:rPr>
        <w:t>147</w:t>
      </w:r>
      <w:r w:rsidR="001522A3">
        <w:rPr>
          <w:rFonts w:asciiTheme="minorHAnsi" w:hAnsiTheme="minorHAnsi"/>
          <w:spacing w:val="3"/>
          <w:lang w:val="en-GB"/>
        </w:rPr>
        <w:t>)</w:t>
      </w:r>
      <w:r w:rsidR="002B58DE" w:rsidRPr="29DE7FDD">
        <w:rPr>
          <w:rFonts w:asciiTheme="minorHAnsi" w:hAnsiTheme="minorHAnsi"/>
          <w:spacing w:val="3"/>
          <w:lang w:val="en-GB"/>
        </w:rPr>
        <w:t xml:space="preserve"> </w:t>
      </w:r>
      <w:r w:rsidR="004972D2" w:rsidRPr="29DE7FDD">
        <w:rPr>
          <w:rFonts w:asciiTheme="minorHAnsi" w:hAnsiTheme="minorHAnsi"/>
          <w:spacing w:val="3"/>
          <w:lang w:val="en-GB"/>
        </w:rPr>
        <w:t>differentiate</w:t>
      </w:r>
      <w:r w:rsidR="00C97316" w:rsidRPr="29DE7FDD">
        <w:rPr>
          <w:rFonts w:asciiTheme="minorHAnsi" w:hAnsiTheme="minorHAnsi"/>
          <w:spacing w:val="3"/>
          <w:lang w:val="en-GB"/>
        </w:rPr>
        <w:t>d</w:t>
      </w:r>
      <w:r w:rsidR="004972D2" w:rsidRPr="29DE7FDD">
        <w:rPr>
          <w:rFonts w:asciiTheme="minorHAnsi" w:hAnsiTheme="minorHAnsi"/>
          <w:spacing w:val="3"/>
          <w:lang w:val="en-GB"/>
        </w:rPr>
        <w:t xml:space="preserve"> </w:t>
      </w:r>
      <w:r w:rsidR="002B58DE" w:rsidRPr="29DE7FDD">
        <w:rPr>
          <w:rFonts w:asciiTheme="minorHAnsi" w:hAnsiTheme="minorHAnsi"/>
          <w:spacing w:val="3"/>
          <w:lang w:val="en-GB"/>
        </w:rPr>
        <w:t xml:space="preserve">windows differentiated the Bermuda and Red Junglefowl pools, forming 76 genomic regions. </w:t>
      </w:r>
      <w:r w:rsidR="001522A3">
        <w:rPr>
          <w:rFonts w:asciiTheme="minorHAnsi" w:hAnsiTheme="minorHAnsi"/>
          <w:spacing w:val="3"/>
          <w:lang w:val="en-GB"/>
        </w:rPr>
        <w:t>One hundred and seventy-nine (</w:t>
      </w:r>
      <w:r w:rsidR="002B58DE" w:rsidRPr="29DE7FDD">
        <w:rPr>
          <w:rFonts w:asciiTheme="minorHAnsi" w:hAnsiTheme="minorHAnsi"/>
          <w:spacing w:val="3"/>
          <w:lang w:val="en-GB"/>
        </w:rPr>
        <w:t>179</w:t>
      </w:r>
      <w:r w:rsidR="001522A3">
        <w:rPr>
          <w:rFonts w:asciiTheme="minorHAnsi" w:hAnsiTheme="minorHAnsi"/>
          <w:spacing w:val="3"/>
          <w:lang w:val="en-GB"/>
        </w:rPr>
        <w:t>)</w:t>
      </w:r>
      <w:r w:rsidR="002B58DE" w:rsidRPr="29DE7FDD">
        <w:rPr>
          <w:rFonts w:asciiTheme="minorHAnsi" w:hAnsiTheme="minorHAnsi"/>
          <w:spacing w:val="3"/>
          <w:lang w:val="en-GB"/>
        </w:rPr>
        <w:t xml:space="preserve"> windows differentiated Bermuda and Kauai’s feral chickens, forming 73 genomic regions</w:t>
      </w:r>
      <w:r w:rsidR="00D51AFE" w:rsidRPr="29DE7FDD">
        <w:rPr>
          <w:rFonts w:asciiTheme="minorHAnsi" w:hAnsiTheme="minorHAnsi"/>
          <w:spacing w:val="3"/>
          <w:lang w:val="en-GB"/>
        </w:rPr>
        <w:t xml:space="preserve"> </w:t>
      </w:r>
      <w:r w:rsidR="00D51AFE" w:rsidRPr="00325E93">
        <w:rPr>
          <w:rFonts w:asciiTheme="minorHAnsi" w:hAnsiTheme="minorHAnsi"/>
          <w:spacing w:val="3"/>
          <w:lang w:val="en-GB"/>
        </w:rPr>
        <w:t>(see supplementary figure 1</w:t>
      </w:r>
      <w:r w:rsidR="00572852">
        <w:rPr>
          <w:rFonts w:asciiTheme="minorHAnsi" w:hAnsiTheme="minorHAnsi"/>
          <w:spacing w:val="3"/>
          <w:lang w:val="en-GB"/>
        </w:rPr>
        <w:t>, and supplementary tables 3-5</w:t>
      </w:r>
      <w:r w:rsidR="00D51AFE" w:rsidRPr="00BC0CAF">
        <w:rPr>
          <w:rFonts w:asciiTheme="minorHAnsi" w:hAnsiTheme="minorHAnsi"/>
          <w:spacing w:val="3"/>
          <w:lang w:val="en-GB"/>
        </w:rPr>
        <w:t>)</w:t>
      </w:r>
      <w:r w:rsidR="002B58DE" w:rsidRPr="00BC0CAF">
        <w:rPr>
          <w:rFonts w:asciiTheme="minorHAnsi" w:hAnsiTheme="minorHAnsi"/>
          <w:spacing w:val="3"/>
          <w:lang w:val="en-GB"/>
        </w:rPr>
        <w:t>.</w:t>
      </w:r>
      <w:r w:rsidR="000C1B4C" w:rsidRPr="29DE7FDD">
        <w:rPr>
          <w:rFonts w:asciiTheme="minorHAnsi" w:hAnsiTheme="minorHAnsi"/>
          <w:spacing w:val="3"/>
          <w:lang w:val="en-GB"/>
        </w:rPr>
        <w:t xml:space="preserve"> The</w:t>
      </w:r>
      <w:r w:rsidR="005D6065">
        <w:rPr>
          <w:rFonts w:asciiTheme="minorHAnsi" w:hAnsiTheme="minorHAnsi"/>
          <w:spacing w:val="3"/>
          <w:lang w:val="en-GB"/>
        </w:rPr>
        <w:t xml:space="preserve"> lower number of </w:t>
      </w:r>
      <w:proofErr w:type="spellStart"/>
      <w:r w:rsidR="005D6065">
        <w:rPr>
          <w:rFonts w:asciiTheme="minorHAnsi" w:hAnsiTheme="minorHAnsi"/>
          <w:spacing w:val="3"/>
          <w:lang w:val="en-GB"/>
        </w:rPr>
        <w:t>Fst</w:t>
      </w:r>
      <w:proofErr w:type="spellEnd"/>
      <w:r w:rsidR="005D6065">
        <w:rPr>
          <w:rFonts w:asciiTheme="minorHAnsi" w:hAnsiTheme="minorHAnsi"/>
          <w:spacing w:val="3"/>
          <w:lang w:val="en-GB"/>
        </w:rPr>
        <w:t xml:space="preserve"> sweeps between the Bermudian feral and domestic pairwise comparison reinforce</w:t>
      </w:r>
      <w:r w:rsidR="000C1B4C" w:rsidRPr="29DE7FDD">
        <w:rPr>
          <w:rFonts w:asciiTheme="minorHAnsi" w:hAnsiTheme="minorHAnsi"/>
          <w:spacing w:val="3"/>
          <w:lang w:val="en-GB"/>
        </w:rPr>
        <w:t xml:space="preserve"> </w:t>
      </w:r>
      <w:r w:rsidR="00784A5B" w:rsidRPr="29DE7FDD">
        <w:rPr>
          <w:rFonts w:asciiTheme="minorHAnsi" w:hAnsiTheme="minorHAnsi"/>
          <w:spacing w:val="3"/>
          <w:lang w:val="en-GB"/>
        </w:rPr>
        <w:t xml:space="preserve">the </w:t>
      </w:r>
      <w:r w:rsidR="00D8416C" w:rsidRPr="29DE7FDD">
        <w:rPr>
          <w:rFonts w:asciiTheme="minorHAnsi" w:hAnsiTheme="minorHAnsi"/>
          <w:spacing w:val="3"/>
          <w:lang w:val="en-GB"/>
        </w:rPr>
        <w:t xml:space="preserve">solely </w:t>
      </w:r>
      <w:r w:rsidR="00784A5B" w:rsidRPr="29DE7FDD">
        <w:rPr>
          <w:rFonts w:asciiTheme="minorHAnsi" w:hAnsiTheme="minorHAnsi"/>
          <w:spacing w:val="3"/>
          <w:lang w:val="en-GB"/>
        </w:rPr>
        <w:t>domestic origin of the Bermudian population</w:t>
      </w:r>
      <w:r w:rsidR="005D6065">
        <w:rPr>
          <w:rFonts w:asciiTheme="minorHAnsi" w:hAnsiTheme="minorHAnsi"/>
          <w:spacing w:val="3"/>
          <w:lang w:val="en-GB"/>
        </w:rPr>
        <w:t xml:space="preserve">. One caveat here is that although the </w:t>
      </w:r>
      <w:r w:rsidR="005D6065">
        <w:rPr>
          <w:rFonts w:asciiTheme="minorHAnsi" w:hAnsiTheme="minorHAnsi"/>
          <w:spacing w:val="3"/>
          <w:lang w:val="en-GB"/>
        </w:rPr>
        <w:lastRenderedPageBreak/>
        <w:t>number of sweeps is lowest in this pairwise comparison, the</w:t>
      </w:r>
      <w:r w:rsidR="00AB0EF8">
        <w:rPr>
          <w:rFonts w:asciiTheme="minorHAnsi" w:hAnsiTheme="minorHAnsi"/>
          <w:spacing w:val="3"/>
          <w:lang w:val="en-GB"/>
        </w:rPr>
        <w:t xml:space="preserve"> stronges</w:t>
      </w:r>
      <w:r w:rsidR="002478BE">
        <w:rPr>
          <w:rFonts w:asciiTheme="minorHAnsi" w:hAnsiTheme="minorHAnsi"/>
          <w:spacing w:val="3"/>
          <w:lang w:val="en-GB"/>
        </w:rPr>
        <w:t>t</w:t>
      </w:r>
      <w:r w:rsidR="00AB0EF8">
        <w:rPr>
          <w:rFonts w:asciiTheme="minorHAnsi" w:hAnsiTheme="minorHAnsi"/>
          <w:spacing w:val="3"/>
          <w:lang w:val="en-GB"/>
        </w:rPr>
        <w:t xml:space="preserve"> </w:t>
      </w:r>
      <w:r w:rsidR="005D6065">
        <w:rPr>
          <w:rFonts w:asciiTheme="minorHAnsi" w:hAnsiTheme="minorHAnsi"/>
          <w:spacing w:val="3"/>
          <w:lang w:val="en-GB"/>
        </w:rPr>
        <w:t xml:space="preserve">sweeps (i.e. those with the highest </w:t>
      </w:r>
      <w:proofErr w:type="spellStart"/>
      <w:r w:rsidR="005D6065">
        <w:rPr>
          <w:rFonts w:asciiTheme="minorHAnsi" w:hAnsiTheme="minorHAnsi"/>
          <w:spacing w:val="3"/>
          <w:lang w:val="en-GB"/>
        </w:rPr>
        <w:t>Fst</w:t>
      </w:r>
      <w:proofErr w:type="spellEnd"/>
      <w:r w:rsidR="005D6065">
        <w:rPr>
          <w:rFonts w:asciiTheme="minorHAnsi" w:hAnsiTheme="minorHAnsi"/>
          <w:spacing w:val="3"/>
          <w:lang w:val="en-GB"/>
        </w:rPr>
        <w:t>) are also present between the Bermudian-feral and domestic comparison.</w:t>
      </w:r>
      <w:r w:rsidR="00D8416C" w:rsidRPr="29DE7FDD">
        <w:rPr>
          <w:rFonts w:asciiTheme="minorHAnsi" w:hAnsiTheme="minorHAnsi"/>
          <w:spacing w:val="3"/>
          <w:lang w:val="en-GB"/>
        </w:rPr>
        <w:t xml:space="preserve"> </w:t>
      </w:r>
    </w:p>
    <w:p w14:paraId="7CACE604" w14:textId="77777777" w:rsidR="00644106" w:rsidRDefault="00644106" w:rsidP="00A3420B">
      <w:pPr>
        <w:spacing w:after="60" w:line="360" w:lineRule="auto"/>
        <w:outlineLvl w:val="2"/>
        <w:rPr>
          <w:rFonts w:asciiTheme="minorHAnsi" w:hAnsiTheme="minorHAnsi"/>
          <w:spacing w:val="3"/>
          <w:lang w:val="en-GB"/>
        </w:rPr>
      </w:pPr>
    </w:p>
    <w:p w14:paraId="586A1FF8" w14:textId="254A6610" w:rsidR="001C23D9" w:rsidRDefault="00C12DF0" w:rsidP="29DE7FDD">
      <w:pPr>
        <w:spacing w:after="60" w:line="360" w:lineRule="auto"/>
        <w:ind w:firstLine="720"/>
        <w:outlineLvl w:val="2"/>
        <w:rPr>
          <w:rFonts w:asciiTheme="minorHAnsi" w:hAnsiTheme="minorHAnsi"/>
          <w:spacing w:val="3"/>
          <w:lang w:val="en-GB"/>
        </w:rPr>
      </w:pPr>
      <w:r w:rsidRPr="29DE7FDD">
        <w:rPr>
          <w:rFonts w:asciiTheme="minorHAnsi" w:hAnsiTheme="minorHAnsi"/>
          <w:spacing w:val="3"/>
          <w:lang w:val="en-GB"/>
        </w:rPr>
        <w:t xml:space="preserve">To further assess the origin of </w:t>
      </w:r>
      <w:r w:rsidR="00AA6090" w:rsidRPr="29DE7FDD">
        <w:rPr>
          <w:rFonts w:asciiTheme="minorHAnsi" w:hAnsiTheme="minorHAnsi"/>
          <w:spacing w:val="3"/>
          <w:lang w:val="en-GB"/>
        </w:rPr>
        <w:t xml:space="preserve">the eight feral Bermudian sweeps, </w:t>
      </w:r>
      <w:r w:rsidRPr="29DE7FDD">
        <w:rPr>
          <w:rFonts w:asciiTheme="minorHAnsi" w:hAnsiTheme="minorHAnsi"/>
          <w:spacing w:val="3"/>
          <w:lang w:val="en-GB"/>
        </w:rPr>
        <w:t xml:space="preserve">these were also specifically assessed with the pairwise </w:t>
      </w:r>
      <w:proofErr w:type="spellStart"/>
      <w:r w:rsidRPr="29DE7FDD">
        <w:rPr>
          <w:rFonts w:asciiTheme="minorHAnsi" w:hAnsiTheme="minorHAnsi"/>
          <w:spacing w:val="3"/>
          <w:lang w:val="en-GB"/>
        </w:rPr>
        <w:t>Fst</w:t>
      </w:r>
      <w:proofErr w:type="spellEnd"/>
      <w:r w:rsidRPr="29DE7FDD">
        <w:rPr>
          <w:rFonts w:asciiTheme="minorHAnsi" w:hAnsiTheme="minorHAnsi"/>
          <w:spacing w:val="3"/>
          <w:lang w:val="en-GB"/>
        </w:rPr>
        <w:t xml:space="preserve"> comparison</w:t>
      </w:r>
      <w:r w:rsidR="006D2B04">
        <w:rPr>
          <w:rFonts w:asciiTheme="minorHAnsi" w:hAnsiTheme="minorHAnsi"/>
          <w:spacing w:val="3"/>
          <w:lang w:val="en-GB"/>
        </w:rPr>
        <w:t xml:space="preserve"> method</w:t>
      </w:r>
      <w:r w:rsidR="000243F7" w:rsidRPr="29DE7FDD">
        <w:rPr>
          <w:rFonts w:asciiTheme="minorHAnsi" w:hAnsiTheme="minorHAnsi"/>
          <w:spacing w:val="3"/>
          <w:lang w:val="en-GB"/>
        </w:rPr>
        <w:t xml:space="preserve"> </w:t>
      </w:r>
      <w:r w:rsidR="000243F7" w:rsidRPr="00325E93">
        <w:rPr>
          <w:rFonts w:asciiTheme="minorHAnsi" w:hAnsiTheme="minorHAnsi"/>
          <w:spacing w:val="3"/>
          <w:lang w:val="en-GB"/>
        </w:rPr>
        <w:t>(see figure 3)</w:t>
      </w:r>
      <w:r w:rsidRPr="00325E93">
        <w:rPr>
          <w:rFonts w:asciiTheme="minorHAnsi" w:hAnsiTheme="minorHAnsi"/>
          <w:spacing w:val="3"/>
          <w:lang w:val="en-GB"/>
        </w:rPr>
        <w:t>.</w:t>
      </w:r>
      <w:r w:rsidRPr="005D6065">
        <w:rPr>
          <w:rFonts w:asciiTheme="minorHAnsi" w:hAnsiTheme="minorHAnsi"/>
          <w:spacing w:val="3"/>
          <w:lang w:val="en-GB"/>
        </w:rPr>
        <w:t xml:space="preserve"> Only one of these sweep regions were</w:t>
      </w:r>
      <w:r w:rsidR="00A54D19" w:rsidRPr="005D6065">
        <w:rPr>
          <w:rFonts w:asciiTheme="minorHAnsi" w:hAnsiTheme="minorHAnsi"/>
          <w:spacing w:val="3"/>
          <w:lang w:val="en-GB"/>
        </w:rPr>
        <w:t xml:space="preserve"> differentiated from the </w:t>
      </w:r>
      <w:r w:rsidR="00102DAC" w:rsidRPr="005D6065">
        <w:rPr>
          <w:rFonts w:asciiTheme="minorHAnsi" w:hAnsiTheme="minorHAnsi"/>
          <w:spacing w:val="3"/>
          <w:lang w:val="en-GB"/>
        </w:rPr>
        <w:t>Kauai feral population (chr3:92.9Mb</w:t>
      </w:r>
      <w:r w:rsidR="003F66D6" w:rsidRPr="005D6065">
        <w:rPr>
          <w:rFonts w:asciiTheme="minorHAnsi" w:hAnsiTheme="minorHAnsi"/>
          <w:spacing w:val="3"/>
          <w:lang w:val="en-GB"/>
        </w:rPr>
        <w:t>, though this was a weak effect, with an</w:t>
      </w:r>
      <w:r w:rsidR="004B6593" w:rsidRPr="00325E93">
        <w:rPr>
          <w:rFonts w:asciiTheme="minorHAnsi" w:hAnsiTheme="minorHAnsi"/>
          <w:spacing w:val="3"/>
          <w:lang w:val="en-GB"/>
        </w:rPr>
        <w:t xml:space="preserve"> </w:t>
      </w:r>
      <w:proofErr w:type="spellStart"/>
      <w:r w:rsidR="004B6593" w:rsidRPr="00325E93">
        <w:rPr>
          <w:rFonts w:asciiTheme="minorHAnsi" w:hAnsiTheme="minorHAnsi"/>
          <w:spacing w:val="3"/>
          <w:lang w:val="en-GB"/>
        </w:rPr>
        <w:t>Fst</w:t>
      </w:r>
      <w:proofErr w:type="spellEnd"/>
      <w:r w:rsidR="004B6593" w:rsidRPr="00325E93">
        <w:rPr>
          <w:rFonts w:asciiTheme="minorHAnsi" w:hAnsiTheme="minorHAnsi"/>
          <w:spacing w:val="3"/>
          <w:lang w:val="en-GB"/>
        </w:rPr>
        <w:t xml:space="preserve"> </w:t>
      </w:r>
      <w:r w:rsidR="003F66D6" w:rsidRPr="00325E93">
        <w:rPr>
          <w:rFonts w:asciiTheme="minorHAnsi" w:hAnsiTheme="minorHAnsi"/>
          <w:spacing w:val="3"/>
          <w:lang w:val="en-GB"/>
        </w:rPr>
        <w:t>value around</w:t>
      </w:r>
      <w:r w:rsidR="004B6593" w:rsidRPr="00325E93">
        <w:rPr>
          <w:rFonts w:asciiTheme="minorHAnsi" w:hAnsiTheme="minorHAnsi"/>
          <w:spacing w:val="3"/>
          <w:lang w:val="en-GB"/>
        </w:rPr>
        <w:t xml:space="preserve"> 0.05</w:t>
      </w:r>
      <w:r w:rsidR="00102DAC" w:rsidRPr="005D6065">
        <w:rPr>
          <w:rFonts w:asciiTheme="minorHAnsi" w:hAnsiTheme="minorHAnsi"/>
          <w:spacing w:val="3"/>
          <w:lang w:val="en-GB"/>
        </w:rPr>
        <w:t>)</w:t>
      </w:r>
      <w:r w:rsidR="00AB1545" w:rsidRPr="005D6065">
        <w:rPr>
          <w:rFonts w:asciiTheme="minorHAnsi" w:hAnsiTheme="minorHAnsi"/>
          <w:spacing w:val="3"/>
          <w:lang w:val="en-GB"/>
        </w:rPr>
        <w:t>,</w:t>
      </w:r>
      <w:r w:rsidR="00AB1545" w:rsidRPr="29DE7FDD">
        <w:rPr>
          <w:rFonts w:asciiTheme="minorHAnsi" w:hAnsiTheme="minorHAnsi"/>
          <w:spacing w:val="3"/>
          <w:lang w:val="en-GB"/>
        </w:rPr>
        <w:t xml:space="preserve"> with the remaining seven all being most differentiated from the RJF population. This further corroborates the findings from the </w:t>
      </w:r>
      <w:proofErr w:type="spellStart"/>
      <w:r w:rsidR="00AB1545" w:rsidRPr="29DE7FDD">
        <w:rPr>
          <w:rFonts w:asciiTheme="minorHAnsi" w:hAnsiTheme="minorHAnsi"/>
          <w:spacing w:val="3"/>
          <w:lang w:val="en-GB"/>
        </w:rPr>
        <w:t>Chromopainter</w:t>
      </w:r>
      <w:proofErr w:type="spellEnd"/>
      <w:r w:rsidR="00AB1545" w:rsidRPr="29DE7FDD">
        <w:rPr>
          <w:rFonts w:asciiTheme="minorHAnsi" w:hAnsiTheme="minorHAnsi"/>
          <w:spacing w:val="3"/>
          <w:lang w:val="en-GB"/>
        </w:rPr>
        <w:t xml:space="preserve"> analysis, with the sweeps being most similar to domestic and Kauai</w:t>
      </w:r>
      <w:r w:rsidR="006D2B04">
        <w:rPr>
          <w:rFonts w:asciiTheme="minorHAnsi" w:hAnsiTheme="minorHAnsi"/>
          <w:spacing w:val="3"/>
          <w:lang w:val="en-GB"/>
        </w:rPr>
        <w:t xml:space="preserve"> feral</w:t>
      </w:r>
      <w:r w:rsidR="00AB1545" w:rsidRPr="29DE7FDD">
        <w:rPr>
          <w:rFonts w:asciiTheme="minorHAnsi" w:hAnsiTheme="minorHAnsi"/>
          <w:spacing w:val="3"/>
          <w:lang w:val="en-GB"/>
        </w:rPr>
        <w:t xml:space="preserve"> populations. </w:t>
      </w:r>
      <w:r w:rsidR="003A25A1" w:rsidRPr="29DE7FDD">
        <w:rPr>
          <w:rFonts w:asciiTheme="minorHAnsi" w:hAnsiTheme="minorHAnsi"/>
          <w:spacing w:val="3"/>
          <w:lang w:val="en-GB"/>
        </w:rPr>
        <w:t xml:space="preserve">The largest overlap of divergent </w:t>
      </w:r>
      <w:proofErr w:type="spellStart"/>
      <w:r w:rsidR="003A25A1" w:rsidRPr="29DE7FDD">
        <w:rPr>
          <w:rFonts w:asciiTheme="minorHAnsi" w:hAnsiTheme="minorHAnsi"/>
          <w:spacing w:val="3"/>
          <w:lang w:val="en-GB"/>
        </w:rPr>
        <w:t>Fst</w:t>
      </w:r>
      <w:proofErr w:type="spellEnd"/>
      <w:r w:rsidR="003A25A1" w:rsidRPr="29DE7FDD">
        <w:rPr>
          <w:rFonts w:asciiTheme="minorHAnsi" w:hAnsiTheme="minorHAnsi"/>
          <w:spacing w:val="3"/>
          <w:lang w:val="en-GB"/>
        </w:rPr>
        <w:t xml:space="preserve"> regions with sweeps occurred between</w:t>
      </w:r>
      <w:r w:rsidR="001C23D9" w:rsidRPr="29DE7FDD">
        <w:rPr>
          <w:rFonts w:asciiTheme="minorHAnsi" w:hAnsiTheme="minorHAnsi"/>
          <w:spacing w:val="3"/>
          <w:lang w:val="en-GB"/>
        </w:rPr>
        <w:t xml:space="preserve"> the Bermuda and RJF </w:t>
      </w:r>
      <w:proofErr w:type="spellStart"/>
      <w:r w:rsidR="001C23D9" w:rsidRPr="29DE7FDD">
        <w:rPr>
          <w:rFonts w:asciiTheme="minorHAnsi" w:hAnsiTheme="minorHAnsi"/>
          <w:spacing w:val="3"/>
          <w:lang w:val="en-GB"/>
        </w:rPr>
        <w:t>Fst</w:t>
      </w:r>
      <w:proofErr w:type="spellEnd"/>
      <w:r w:rsidR="001C23D9" w:rsidRPr="29DE7FDD">
        <w:rPr>
          <w:rFonts w:asciiTheme="minorHAnsi" w:hAnsiTheme="minorHAnsi"/>
          <w:spacing w:val="3"/>
          <w:lang w:val="en-GB"/>
        </w:rPr>
        <w:t xml:space="preserve"> comparisons (</w:t>
      </w:r>
      <w:r w:rsidR="00275D07">
        <w:rPr>
          <w:rFonts w:asciiTheme="minorHAnsi" w:hAnsiTheme="minorHAnsi"/>
          <w:spacing w:val="3"/>
          <w:lang w:val="en-GB"/>
        </w:rPr>
        <w:t>17</w:t>
      </w:r>
      <w:r w:rsidR="001C23D9" w:rsidRPr="29DE7FDD">
        <w:rPr>
          <w:rFonts w:asciiTheme="minorHAnsi" w:hAnsiTheme="minorHAnsi"/>
          <w:spacing w:val="3"/>
          <w:lang w:val="en-GB"/>
        </w:rPr>
        <w:t>/4</w:t>
      </w:r>
      <w:r w:rsidR="00275D07">
        <w:rPr>
          <w:rFonts w:asciiTheme="minorHAnsi" w:hAnsiTheme="minorHAnsi"/>
          <w:spacing w:val="3"/>
          <w:lang w:val="en-GB"/>
        </w:rPr>
        <w:t>1</w:t>
      </w:r>
      <w:r w:rsidR="003A25A1" w:rsidRPr="29DE7FDD">
        <w:rPr>
          <w:rFonts w:asciiTheme="minorHAnsi" w:hAnsiTheme="minorHAnsi"/>
          <w:spacing w:val="3"/>
          <w:lang w:val="en-GB"/>
        </w:rPr>
        <w:t xml:space="preserve"> </w:t>
      </w:r>
      <w:proofErr w:type="spellStart"/>
      <w:r w:rsidR="003A25A1" w:rsidRPr="29DE7FDD">
        <w:rPr>
          <w:rFonts w:asciiTheme="minorHAnsi" w:hAnsiTheme="minorHAnsi"/>
          <w:spacing w:val="3"/>
          <w:lang w:val="en-GB"/>
        </w:rPr>
        <w:t>T</w:t>
      </w:r>
      <w:r w:rsidR="0002460C" w:rsidRPr="29DE7FDD">
        <w:rPr>
          <w:rFonts w:asciiTheme="minorHAnsi" w:hAnsiTheme="minorHAnsi"/>
          <w:spacing w:val="3"/>
          <w:lang w:val="en-GB"/>
        </w:rPr>
        <w:t>ajimasD</w:t>
      </w:r>
      <w:proofErr w:type="spellEnd"/>
      <w:r w:rsidR="003A25A1" w:rsidRPr="29DE7FDD">
        <w:rPr>
          <w:rFonts w:asciiTheme="minorHAnsi" w:hAnsiTheme="minorHAnsi"/>
          <w:spacing w:val="3"/>
          <w:lang w:val="en-GB"/>
        </w:rPr>
        <w:t>,</w:t>
      </w:r>
      <w:r w:rsidR="001C23D9" w:rsidRPr="29DE7FDD">
        <w:rPr>
          <w:rFonts w:asciiTheme="minorHAnsi" w:hAnsiTheme="minorHAnsi"/>
          <w:spacing w:val="3"/>
          <w:lang w:val="en-GB"/>
        </w:rPr>
        <w:t xml:space="preserve"> </w:t>
      </w:r>
      <w:r w:rsidR="00275D07">
        <w:rPr>
          <w:rFonts w:asciiTheme="minorHAnsi" w:hAnsiTheme="minorHAnsi"/>
          <w:spacing w:val="3"/>
          <w:lang w:val="en-GB"/>
        </w:rPr>
        <w:t>5</w:t>
      </w:r>
      <w:r w:rsidR="001C23D9" w:rsidRPr="29DE7FDD">
        <w:rPr>
          <w:rFonts w:asciiTheme="minorHAnsi" w:hAnsiTheme="minorHAnsi"/>
          <w:spacing w:val="3"/>
          <w:lang w:val="en-GB"/>
        </w:rPr>
        <w:t>/4</w:t>
      </w:r>
      <w:r w:rsidR="00275D07">
        <w:rPr>
          <w:rFonts w:asciiTheme="minorHAnsi" w:hAnsiTheme="minorHAnsi"/>
          <w:spacing w:val="3"/>
          <w:lang w:val="en-GB"/>
        </w:rPr>
        <w:t>0</w:t>
      </w:r>
      <w:r w:rsidR="003A25A1" w:rsidRPr="29DE7FDD">
        <w:rPr>
          <w:rFonts w:asciiTheme="minorHAnsi" w:hAnsiTheme="minorHAnsi"/>
          <w:spacing w:val="3"/>
          <w:lang w:val="en-GB"/>
        </w:rPr>
        <w:t xml:space="preserve"> </w:t>
      </w:r>
      <w:proofErr w:type="spellStart"/>
      <w:r w:rsidR="003A25A1" w:rsidRPr="29DE7FDD">
        <w:rPr>
          <w:rFonts w:asciiTheme="minorHAnsi" w:hAnsiTheme="minorHAnsi"/>
          <w:spacing w:val="3"/>
          <w:lang w:val="en-GB"/>
        </w:rPr>
        <w:t>H</w:t>
      </w:r>
      <w:r w:rsidR="00275D07">
        <w:rPr>
          <w:rFonts w:asciiTheme="minorHAnsi" w:hAnsiTheme="minorHAnsi"/>
          <w:spacing w:val="3"/>
          <w:lang w:val="en-GB"/>
        </w:rPr>
        <w:t>t</w:t>
      </w:r>
      <w:proofErr w:type="spellEnd"/>
      <w:r w:rsidR="001C23D9" w:rsidRPr="29DE7FDD">
        <w:rPr>
          <w:rFonts w:asciiTheme="minorHAnsi" w:hAnsiTheme="minorHAnsi"/>
          <w:spacing w:val="3"/>
          <w:lang w:val="en-GB"/>
        </w:rPr>
        <w:t>, 3/8</w:t>
      </w:r>
      <w:r w:rsidR="003A25A1" w:rsidRPr="29DE7FDD">
        <w:rPr>
          <w:rFonts w:asciiTheme="minorHAnsi" w:hAnsiTheme="minorHAnsi"/>
          <w:spacing w:val="3"/>
          <w:lang w:val="en-GB"/>
        </w:rPr>
        <w:t xml:space="preserve"> combined</w:t>
      </w:r>
      <w:r w:rsidR="001C23D9" w:rsidRPr="29DE7FDD">
        <w:rPr>
          <w:rFonts w:asciiTheme="minorHAnsi" w:hAnsiTheme="minorHAnsi"/>
          <w:spacing w:val="3"/>
          <w:lang w:val="en-GB"/>
        </w:rPr>
        <w:t xml:space="preserve">) with 4/41 </w:t>
      </w:r>
      <w:proofErr w:type="spellStart"/>
      <w:r w:rsidR="00275D07">
        <w:rPr>
          <w:rFonts w:asciiTheme="minorHAnsi" w:hAnsiTheme="minorHAnsi"/>
          <w:spacing w:val="3"/>
          <w:lang w:val="en-GB"/>
        </w:rPr>
        <w:t>TajimasD</w:t>
      </w:r>
      <w:proofErr w:type="spellEnd"/>
      <w:r w:rsidR="003A25A1" w:rsidRPr="29DE7FDD">
        <w:rPr>
          <w:rFonts w:asciiTheme="minorHAnsi" w:hAnsiTheme="minorHAnsi"/>
          <w:spacing w:val="3"/>
          <w:lang w:val="en-GB"/>
        </w:rPr>
        <w:t xml:space="preserve"> </w:t>
      </w:r>
      <w:r w:rsidR="001C23D9" w:rsidRPr="29DE7FDD">
        <w:rPr>
          <w:rFonts w:asciiTheme="minorHAnsi" w:hAnsiTheme="minorHAnsi"/>
          <w:spacing w:val="3"/>
          <w:lang w:val="en-GB"/>
        </w:rPr>
        <w:t>occurring between Bermuda and domestic and Bermuda and Kauai. Once again suggesting that the sweep regions are most dissimilar to the RJF haplotypes and most similar to the feral or domestic haplotype.</w:t>
      </w:r>
    </w:p>
    <w:p w14:paraId="2AB167B1" w14:textId="77777777" w:rsidR="00C97316" w:rsidRPr="00F202AC" w:rsidRDefault="00C97316" w:rsidP="00D718F5">
      <w:pPr>
        <w:pStyle w:val="Heading2"/>
        <w:spacing w:line="360" w:lineRule="auto"/>
        <w:rPr>
          <w:rFonts w:asciiTheme="minorHAnsi" w:hAnsiTheme="minorHAnsi"/>
          <w:sz w:val="24"/>
          <w:szCs w:val="24"/>
          <w:lang w:val="en-GB"/>
        </w:rPr>
      </w:pPr>
    </w:p>
    <w:p w14:paraId="34F4C834" w14:textId="1ACCB899" w:rsidR="00A23066" w:rsidRPr="00D93BA1" w:rsidRDefault="00E631E0" w:rsidP="00491BC7">
      <w:pPr>
        <w:pStyle w:val="Heading2"/>
        <w:spacing w:line="360" w:lineRule="auto"/>
        <w:rPr>
          <w:rFonts w:asciiTheme="minorHAnsi" w:hAnsiTheme="minorHAnsi"/>
          <w:b/>
          <w:color w:val="auto"/>
          <w:sz w:val="24"/>
          <w:szCs w:val="24"/>
          <w:lang w:val="en-GB"/>
        </w:rPr>
      </w:pPr>
      <w:r w:rsidRPr="00D93BA1">
        <w:rPr>
          <w:rFonts w:asciiTheme="minorHAnsi" w:hAnsiTheme="minorHAnsi"/>
          <w:b/>
          <w:color w:val="auto"/>
          <w:sz w:val="24"/>
          <w:szCs w:val="24"/>
          <w:lang w:val="en-GB"/>
        </w:rPr>
        <w:t>Gene annotation</w:t>
      </w:r>
      <w:r w:rsidR="00A13252" w:rsidRPr="00D93BA1">
        <w:rPr>
          <w:rFonts w:asciiTheme="minorHAnsi" w:hAnsiTheme="minorHAnsi"/>
          <w:b/>
          <w:color w:val="auto"/>
          <w:sz w:val="24"/>
          <w:szCs w:val="24"/>
          <w:lang w:val="en-GB"/>
        </w:rPr>
        <w:t xml:space="preserve"> and Function</w:t>
      </w:r>
    </w:p>
    <w:p w14:paraId="045E1BAF" w14:textId="323A3B12" w:rsidR="00A23066" w:rsidRDefault="29DE7FDD" w:rsidP="29DE7FDD">
      <w:pPr>
        <w:spacing w:line="360" w:lineRule="auto"/>
        <w:rPr>
          <w:rFonts w:asciiTheme="minorHAnsi" w:eastAsia="Palatino" w:hAnsiTheme="minorHAnsi" w:cs="Palatino"/>
          <w:lang w:val="en-GB"/>
        </w:rPr>
      </w:pPr>
      <w:r w:rsidRPr="29DE7FDD">
        <w:rPr>
          <w:rFonts w:asciiTheme="minorHAnsi" w:hAnsiTheme="minorHAnsi" w:cstheme="minorBidi"/>
          <w:lang w:val="en-GB"/>
        </w:rPr>
        <w:t>The eight selective sweeps regions detected by both methods contain a total of 16 genes (</w:t>
      </w:r>
      <w:r w:rsidRPr="003E5C34">
        <w:rPr>
          <w:rFonts w:asciiTheme="minorHAnsi" w:hAnsiTheme="minorHAnsi" w:cstheme="minorBidi"/>
          <w:i/>
          <w:lang w:val="en-GB"/>
        </w:rPr>
        <w:t>SLITRK1, CCDC102B, TMX3, MIR1760, LGR4, LIN7B, BDNF, 7SK, KIF18A, METTL15, SCN2</w:t>
      </w:r>
      <w:proofErr w:type="gramStart"/>
      <w:r w:rsidRPr="003E5C34">
        <w:rPr>
          <w:rFonts w:asciiTheme="minorHAnsi" w:hAnsiTheme="minorHAnsi" w:cstheme="minorBidi"/>
          <w:i/>
          <w:lang w:val="en-GB"/>
        </w:rPr>
        <w:t>A</w:t>
      </w:r>
      <w:r w:rsidRPr="29DE7FDD">
        <w:rPr>
          <w:rFonts w:asciiTheme="minorHAnsi" w:hAnsiTheme="minorHAnsi" w:cstheme="minorBidi"/>
          <w:lang w:val="en-GB"/>
        </w:rPr>
        <w:t>,  and</w:t>
      </w:r>
      <w:proofErr w:type="gramEnd"/>
      <w:r w:rsidRPr="29DE7FDD">
        <w:rPr>
          <w:rFonts w:asciiTheme="minorHAnsi" w:hAnsiTheme="minorHAnsi" w:cstheme="minorBidi"/>
          <w:lang w:val="en-GB"/>
        </w:rPr>
        <w:t xml:space="preserve"> </w:t>
      </w:r>
      <w:r w:rsidRPr="003E5C34">
        <w:rPr>
          <w:rFonts w:asciiTheme="minorHAnsi" w:hAnsiTheme="minorHAnsi" w:cstheme="minorBidi"/>
          <w:i/>
          <w:lang w:val="en-GB"/>
        </w:rPr>
        <w:t>SNC3A</w:t>
      </w:r>
      <w:r w:rsidRPr="29DE7FDD">
        <w:rPr>
          <w:rFonts w:asciiTheme="minorHAnsi" w:hAnsiTheme="minorHAnsi" w:cstheme="minorBidi"/>
          <w:lang w:val="en-GB"/>
        </w:rPr>
        <w:t>, plus 4 retired genes</w:t>
      </w:r>
      <w:r w:rsidR="001522A3">
        <w:rPr>
          <w:rFonts w:asciiTheme="minorHAnsi" w:hAnsiTheme="minorHAnsi" w:cstheme="minorBidi"/>
          <w:lang w:val="en-GB"/>
        </w:rPr>
        <w:t xml:space="preserve"> (no longer present in the latest genome build)</w:t>
      </w:r>
      <w:r w:rsidRPr="29DE7FDD">
        <w:rPr>
          <w:rFonts w:asciiTheme="minorHAnsi" w:hAnsiTheme="minorHAnsi" w:cstheme="minorBidi"/>
          <w:lang w:val="en-GB"/>
        </w:rPr>
        <w:t xml:space="preserve">: </w:t>
      </w:r>
      <w:r w:rsidRPr="00B50B1C">
        <w:rPr>
          <w:rFonts w:asciiTheme="minorHAnsi" w:hAnsiTheme="minorHAnsi" w:cstheme="minorBidi"/>
          <w:lang w:val="en-US"/>
        </w:rPr>
        <w:t>ENSGALG00000026338</w:t>
      </w:r>
      <w:r w:rsidRPr="29DE7FDD">
        <w:rPr>
          <w:rFonts w:asciiTheme="minorHAnsi" w:hAnsiTheme="minorHAnsi" w:cstheme="minorBidi"/>
          <w:lang w:val="en-US"/>
        </w:rPr>
        <w:t xml:space="preserve">, </w:t>
      </w:r>
      <w:r w:rsidRPr="00B50B1C">
        <w:rPr>
          <w:rFonts w:asciiTheme="minorHAnsi" w:hAnsiTheme="minorHAnsi" w:cstheme="minorBidi"/>
          <w:lang w:val="en-US"/>
        </w:rPr>
        <w:t>ENSGALG00000012162</w:t>
      </w:r>
      <w:r w:rsidRPr="29DE7FDD">
        <w:rPr>
          <w:rFonts w:asciiTheme="minorHAnsi" w:hAnsiTheme="minorHAnsi" w:cstheme="minorBidi"/>
          <w:lang w:val="en-US"/>
        </w:rPr>
        <w:t xml:space="preserve">, </w:t>
      </w:r>
      <w:r w:rsidRPr="00B50B1C">
        <w:rPr>
          <w:rFonts w:asciiTheme="minorHAnsi" w:hAnsiTheme="minorHAnsi" w:cstheme="minorBidi"/>
          <w:lang w:val="en-US"/>
        </w:rPr>
        <w:t>ENSGALG00000026479</w:t>
      </w:r>
      <w:r w:rsidRPr="29DE7FDD">
        <w:rPr>
          <w:rFonts w:asciiTheme="minorHAnsi" w:hAnsiTheme="minorHAnsi" w:cstheme="minorBidi"/>
          <w:lang w:val="en-US"/>
        </w:rPr>
        <w:t xml:space="preserve">, </w:t>
      </w:r>
      <w:r w:rsidRPr="00B50B1C">
        <w:rPr>
          <w:rFonts w:asciiTheme="minorHAnsi" w:hAnsiTheme="minorHAnsi" w:cstheme="minorBidi"/>
          <w:lang w:val="en-US"/>
        </w:rPr>
        <w:t>ENSGALG00000026006</w:t>
      </w:r>
      <w:r w:rsidRPr="29DE7FDD">
        <w:rPr>
          <w:rFonts w:asciiTheme="minorHAnsi" w:hAnsiTheme="minorHAnsi"/>
          <w:lang w:val="en-GB"/>
        </w:rPr>
        <w:t xml:space="preserve">), within the selective sweep or 40000 bp upstream or downstream, with </w:t>
      </w:r>
      <w:r w:rsidR="007771E9">
        <w:rPr>
          <w:rFonts w:asciiTheme="minorHAnsi" w:hAnsiTheme="minorHAnsi"/>
          <w:lang w:val="en-GB"/>
        </w:rPr>
        <w:t>three</w:t>
      </w:r>
      <w:r w:rsidRPr="29DE7FDD">
        <w:rPr>
          <w:rFonts w:asciiTheme="minorHAnsi" w:hAnsiTheme="minorHAnsi"/>
          <w:lang w:val="en-GB"/>
        </w:rPr>
        <w:t xml:space="preserve"> regions containing no genes (see table 2). These genes are </w:t>
      </w:r>
      <w:r w:rsidRPr="29DE7FDD">
        <w:rPr>
          <w:rFonts w:asciiTheme="minorHAnsi" w:eastAsia="Palatino" w:hAnsiTheme="minorHAnsi" w:cs="Palatino"/>
          <w:lang w:val="en-GB"/>
        </w:rPr>
        <w:t>involved in anxiety and related behaviours (</w:t>
      </w:r>
      <w:r w:rsidRPr="00B50B1C">
        <w:rPr>
          <w:rFonts w:asciiTheme="minorHAnsi" w:eastAsia="Palatino" w:hAnsiTheme="minorHAnsi" w:cs="Palatino"/>
          <w:lang w:val="en-GB"/>
        </w:rPr>
        <w:t>SLITRK1</w:t>
      </w:r>
      <w:r w:rsidRPr="29DE7FDD">
        <w:rPr>
          <w:rFonts w:asciiTheme="minorHAnsi" w:eastAsia="Palatino" w:hAnsiTheme="minorHAnsi" w:cs="Palatino"/>
          <w:lang w:val="en-GB"/>
        </w:rPr>
        <w:t xml:space="preserve">, </w:t>
      </w:r>
      <w:r w:rsidRPr="00B50B1C">
        <w:rPr>
          <w:rFonts w:asciiTheme="minorHAnsi" w:eastAsia="Palatino" w:hAnsiTheme="minorHAnsi" w:cs="Palatino"/>
          <w:lang w:val="en-GB"/>
        </w:rPr>
        <w:t>LIN7B</w:t>
      </w:r>
      <w:r w:rsidRPr="29DE7FDD">
        <w:rPr>
          <w:rFonts w:asciiTheme="minorHAnsi" w:eastAsia="Palatino" w:hAnsiTheme="minorHAnsi" w:cs="Palatino"/>
          <w:lang w:val="en-GB"/>
        </w:rPr>
        <w:t xml:space="preserve">, </w:t>
      </w:r>
      <w:r w:rsidRPr="00B50B1C">
        <w:rPr>
          <w:rFonts w:asciiTheme="minorHAnsi" w:eastAsia="Palatino" w:hAnsiTheme="minorHAnsi" w:cs="Palatino"/>
          <w:lang w:val="en-GB"/>
        </w:rPr>
        <w:t>BDNF</w:t>
      </w:r>
      <w:r w:rsidRPr="29DE7FDD">
        <w:rPr>
          <w:rFonts w:asciiTheme="minorHAnsi" w:eastAsia="Palatino" w:hAnsiTheme="minorHAnsi" w:cs="Palatino"/>
          <w:lang w:val="en-GB"/>
        </w:rPr>
        <w:t xml:space="preserve">, </w:t>
      </w:r>
      <w:r w:rsidRPr="00B50B1C">
        <w:rPr>
          <w:rFonts w:asciiTheme="minorHAnsi" w:eastAsia="Palatino" w:hAnsiTheme="minorHAnsi" w:cs="Palatino"/>
          <w:lang w:val="en-GB"/>
        </w:rPr>
        <w:t>SCN2A</w:t>
      </w:r>
      <w:r w:rsidRPr="29DE7FDD">
        <w:rPr>
          <w:rFonts w:asciiTheme="minorHAnsi" w:eastAsia="Palatino" w:hAnsiTheme="minorHAnsi" w:cs="Palatino"/>
          <w:lang w:val="en-GB"/>
        </w:rPr>
        <w:t xml:space="preserve"> and </w:t>
      </w:r>
      <w:r w:rsidRPr="00B50B1C">
        <w:rPr>
          <w:rFonts w:asciiTheme="minorHAnsi" w:eastAsia="Palatino" w:hAnsiTheme="minorHAnsi" w:cs="Palatino"/>
          <w:lang w:val="en-GB"/>
        </w:rPr>
        <w:t>SCN3A</w:t>
      </w:r>
      <w:r w:rsidRPr="29DE7FDD">
        <w:rPr>
          <w:rFonts w:asciiTheme="minorHAnsi" w:eastAsia="Palatino" w:hAnsiTheme="minorHAnsi" w:cs="Palatino"/>
          <w:lang w:val="en-GB"/>
        </w:rPr>
        <w:t xml:space="preserve">), </w:t>
      </w:r>
      <w:proofErr w:type="spellStart"/>
      <w:r w:rsidRPr="29DE7FDD">
        <w:rPr>
          <w:rFonts w:asciiTheme="minorHAnsi" w:eastAsia="Palatino" w:hAnsiTheme="minorHAnsi" w:cs="Palatino"/>
          <w:lang w:val="en-GB"/>
        </w:rPr>
        <w:t>estrogen</w:t>
      </w:r>
      <w:proofErr w:type="spellEnd"/>
      <w:r w:rsidRPr="29DE7FDD">
        <w:rPr>
          <w:rFonts w:asciiTheme="minorHAnsi" w:eastAsia="Palatino" w:hAnsiTheme="minorHAnsi" w:cs="Palatino"/>
          <w:lang w:val="en-GB"/>
        </w:rPr>
        <w:t xml:space="preserve"> receptors and mitosis (</w:t>
      </w:r>
      <w:r w:rsidRPr="00B50B1C">
        <w:rPr>
          <w:rFonts w:asciiTheme="minorHAnsi" w:eastAsia="Palatino" w:hAnsiTheme="minorHAnsi" w:cs="Palatino"/>
          <w:lang w:val="en-GB"/>
        </w:rPr>
        <w:t>KIF18A</w:t>
      </w:r>
      <w:r w:rsidRPr="29DE7FDD">
        <w:rPr>
          <w:rFonts w:asciiTheme="minorHAnsi" w:eastAsia="Palatino" w:hAnsiTheme="minorHAnsi" w:cs="Palatino"/>
          <w:lang w:val="en-GB"/>
        </w:rPr>
        <w:t>), bone remodelling (</w:t>
      </w:r>
      <w:r w:rsidRPr="00B50B1C">
        <w:rPr>
          <w:rFonts w:asciiTheme="minorHAnsi" w:eastAsia="Palatino" w:hAnsiTheme="minorHAnsi" w:cs="Palatino"/>
          <w:lang w:val="en-GB"/>
        </w:rPr>
        <w:t>LGR4</w:t>
      </w:r>
      <w:r w:rsidRPr="29DE7FDD">
        <w:rPr>
          <w:rFonts w:asciiTheme="minorHAnsi" w:eastAsia="Palatino" w:hAnsiTheme="minorHAnsi" w:cs="Palatino"/>
          <w:lang w:val="en-GB"/>
        </w:rPr>
        <w:t>), eye development (</w:t>
      </w:r>
      <w:r w:rsidRPr="00B50B1C">
        <w:rPr>
          <w:rFonts w:asciiTheme="minorHAnsi" w:eastAsia="Palatino" w:hAnsiTheme="minorHAnsi" w:cs="Palatino"/>
          <w:lang w:val="en-GB"/>
        </w:rPr>
        <w:t>TMX3</w:t>
      </w:r>
      <w:r w:rsidRPr="29DE7FDD">
        <w:rPr>
          <w:rFonts w:asciiTheme="minorHAnsi" w:eastAsia="Palatino" w:hAnsiTheme="minorHAnsi" w:cs="Palatino"/>
          <w:lang w:val="en-GB"/>
        </w:rPr>
        <w:t xml:space="preserve">, </w:t>
      </w:r>
      <w:r w:rsidRPr="00B50B1C">
        <w:rPr>
          <w:rFonts w:asciiTheme="minorHAnsi" w:hAnsiTheme="minorHAnsi"/>
          <w:lang w:val="en-GB"/>
        </w:rPr>
        <w:t>CCDC102B</w:t>
      </w:r>
      <w:r w:rsidRPr="29DE7FDD">
        <w:rPr>
          <w:rFonts w:asciiTheme="minorHAnsi" w:hAnsiTheme="minorHAnsi"/>
          <w:lang w:val="en-GB"/>
        </w:rPr>
        <w:t xml:space="preserve">, </w:t>
      </w:r>
      <w:r w:rsidRPr="00B50B1C">
        <w:rPr>
          <w:rFonts w:asciiTheme="minorHAnsi" w:eastAsia="Palatino" w:hAnsiTheme="minorHAnsi" w:cs="Palatino"/>
          <w:lang w:val="en-GB"/>
        </w:rPr>
        <w:t>LGR4</w:t>
      </w:r>
      <w:r w:rsidRPr="29DE7FDD">
        <w:rPr>
          <w:rFonts w:asciiTheme="minorHAnsi" w:eastAsia="Palatino" w:hAnsiTheme="minorHAnsi" w:cs="Palatino"/>
          <w:lang w:val="en-GB"/>
        </w:rPr>
        <w:t>), and also methyltransferase/ methylation (</w:t>
      </w:r>
      <w:r w:rsidRPr="00B50B1C">
        <w:rPr>
          <w:rFonts w:asciiTheme="minorHAnsi" w:eastAsia="Palatino" w:hAnsiTheme="minorHAnsi" w:cs="Palatino"/>
          <w:lang w:val="en-GB"/>
        </w:rPr>
        <w:t>METTL15</w:t>
      </w:r>
      <w:r w:rsidRPr="29DE7FDD">
        <w:rPr>
          <w:rFonts w:asciiTheme="minorHAnsi" w:eastAsia="Palatino" w:hAnsiTheme="minorHAnsi" w:cs="Palatino"/>
          <w:lang w:val="en-GB"/>
        </w:rPr>
        <w:t xml:space="preserve">, </w:t>
      </w:r>
      <w:r w:rsidRPr="00B50B1C">
        <w:rPr>
          <w:rFonts w:asciiTheme="minorHAnsi" w:eastAsia="Palatino" w:hAnsiTheme="minorHAnsi" w:cs="Palatino"/>
          <w:lang w:val="en-GB"/>
        </w:rPr>
        <w:t>7SK</w:t>
      </w:r>
      <w:r w:rsidRPr="29DE7FDD">
        <w:rPr>
          <w:rFonts w:asciiTheme="minorHAnsi" w:eastAsia="Palatino" w:hAnsiTheme="minorHAnsi" w:cs="Palatino"/>
          <w:lang w:val="en-GB"/>
        </w:rPr>
        <w:t>).</w:t>
      </w:r>
    </w:p>
    <w:p w14:paraId="58C286ED" w14:textId="77777777" w:rsidR="009F46D9" w:rsidRDefault="009F46D9" w:rsidP="29DE7FDD">
      <w:pPr>
        <w:spacing w:line="360" w:lineRule="auto"/>
        <w:rPr>
          <w:rFonts w:asciiTheme="minorHAnsi" w:eastAsia="Palatino" w:hAnsiTheme="minorHAnsi" w:cs="Palatino"/>
          <w:lang w:val="en-GB"/>
        </w:rPr>
      </w:pPr>
    </w:p>
    <w:p w14:paraId="09D3FA36" w14:textId="77777777" w:rsidR="0039454C" w:rsidRPr="00AD2441" w:rsidRDefault="009F46D9" w:rsidP="29DE7FDD">
      <w:pPr>
        <w:spacing w:line="360" w:lineRule="auto"/>
        <w:rPr>
          <w:rFonts w:asciiTheme="minorHAnsi" w:eastAsia="Palatino" w:hAnsiTheme="minorHAnsi" w:cs="Palatino"/>
          <w:b/>
          <w:lang w:val="en-GB"/>
        </w:rPr>
      </w:pPr>
      <w:r w:rsidRPr="00AD2441">
        <w:rPr>
          <w:rFonts w:asciiTheme="minorHAnsi" w:eastAsia="Palatino" w:hAnsiTheme="minorHAnsi" w:cs="Palatino"/>
          <w:b/>
          <w:lang w:val="en-GB"/>
        </w:rPr>
        <w:t>Assessment of Sweep Regions for Structural Variation,</w:t>
      </w:r>
      <w:r w:rsidR="0039454C" w:rsidRPr="00AD2441">
        <w:rPr>
          <w:rFonts w:asciiTheme="minorHAnsi" w:eastAsia="Palatino" w:hAnsiTheme="minorHAnsi" w:cs="Palatino"/>
          <w:b/>
          <w:lang w:val="en-GB"/>
        </w:rPr>
        <w:t xml:space="preserve"> low coverage and low recombination</w:t>
      </w:r>
    </w:p>
    <w:p w14:paraId="768BE982" w14:textId="204F1774" w:rsidR="00CE2F66" w:rsidRPr="00AD2441" w:rsidRDefault="0039454C" w:rsidP="29DE7FDD">
      <w:pPr>
        <w:spacing w:line="360" w:lineRule="auto"/>
        <w:rPr>
          <w:rFonts w:asciiTheme="minorHAnsi" w:eastAsia="Palatino" w:hAnsiTheme="minorHAnsi" w:cs="Palatino"/>
          <w:lang w:val="en-GB"/>
        </w:rPr>
      </w:pPr>
      <w:r>
        <w:rPr>
          <w:rFonts w:asciiTheme="minorHAnsi" w:eastAsia="Palatino" w:hAnsiTheme="minorHAnsi" w:cs="Palatino"/>
          <w:lang w:val="en-GB"/>
        </w:rPr>
        <w:t>I</w:t>
      </w:r>
      <w:r w:rsidR="00687EAF">
        <w:rPr>
          <w:rFonts w:asciiTheme="minorHAnsi" w:eastAsia="Palatino" w:hAnsiTheme="minorHAnsi" w:cs="Palatino"/>
          <w:lang w:val="en-GB"/>
        </w:rPr>
        <w:t>n the case of the selective</w:t>
      </w:r>
      <w:r>
        <w:rPr>
          <w:rFonts w:asciiTheme="minorHAnsi" w:eastAsia="Palatino" w:hAnsiTheme="minorHAnsi" w:cs="Palatino"/>
          <w:lang w:val="en-GB"/>
        </w:rPr>
        <w:t xml:space="preserve"> sweeps</w:t>
      </w:r>
      <w:r w:rsidR="00687EAF">
        <w:rPr>
          <w:rFonts w:asciiTheme="minorHAnsi" w:eastAsia="Palatino" w:hAnsiTheme="minorHAnsi" w:cs="Palatino"/>
          <w:lang w:val="en-GB"/>
        </w:rPr>
        <w:t xml:space="preserve">, regions of low coverage or the presence of structural variation in general may lead to false positive results, as may regions of low recombination </w:t>
      </w:r>
      <w:r w:rsidR="00687EAF">
        <w:rPr>
          <w:rFonts w:asciiTheme="minorHAnsi" w:eastAsia="Palatino" w:hAnsiTheme="minorHAnsi" w:cs="Palatino"/>
          <w:lang w:val="en-GB"/>
        </w:rPr>
        <w:lastRenderedPageBreak/>
        <w:t>(recombination ‘</w:t>
      </w:r>
      <w:proofErr w:type="spellStart"/>
      <w:r w:rsidR="00687EAF">
        <w:rPr>
          <w:rFonts w:asciiTheme="minorHAnsi" w:eastAsia="Palatino" w:hAnsiTheme="minorHAnsi" w:cs="Palatino"/>
          <w:lang w:val="en-GB"/>
        </w:rPr>
        <w:t>coldspots</w:t>
      </w:r>
      <w:proofErr w:type="spellEnd"/>
      <w:r w:rsidR="00687EAF">
        <w:rPr>
          <w:rFonts w:asciiTheme="minorHAnsi" w:eastAsia="Palatino" w:hAnsiTheme="minorHAnsi" w:cs="Palatino"/>
          <w:lang w:val="en-GB"/>
        </w:rPr>
        <w:t>’).</w:t>
      </w:r>
      <w:r w:rsidR="007677AC">
        <w:rPr>
          <w:rFonts w:asciiTheme="minorHAnsi" w:eastAsia="Palatino" w:hAnsiTheme="minorHAnsi" w:cs="Palatino"/>
          <w:lang w:val="en-GB"/>
        </w:rPr>
        <w:t xml:space="preserve"> I</w:t>
      </w:r>
      <w:r w:rsidR="00687EAF">
        <w:rPr>
          <w:rFonts w:asciiTheme="minorHAnsi" w:eastAsia="Palatino" w:hAnsiTheme="minorHAnsi" w:cs="Palatino"/>
          <w:lang w:val="en-GB"/>
        </w:rPr>
        <w:t xml:space="preserve">f such structural variation was causing spurious sweep overlaps in our data, it would </w:t>
      </w:r>
      <w:r w:rsidR="007677AC">
        <w:rPr>
          <w:rFonts w:asciiTheme="minorHAnsi" w:eastAsia="Palatino" w:hAnsiTheme="minorHAnsi" w:cs="Palatino"/>
          <w:lang w:val="en-GB"/>
        </w:rPr>
        <w:t xml:space="preserve">most likely also be causing such spurious sweeps to also appear in the domestic comparisons as well (with both feral populations sharing a domestic origin), meaning that the unique </w:t>
      </w:r>
      <w:proofErr w:type="spellStart"/>
      <w:r w:rsidR="007677AC">
        <w:rPr>
          <w:rFonts w:asciiTheme="minorHAnsi" w:eastAsia="Palatino" w:hAnsiTheme="minorHAnsi" w:cs="Palatino"/>
          <w:lang w:val="en-GB"/>
        </w:rPr>
        <w:t>feralisation</w:t>
      </w:r>
      <w:proofErr w:type="spellEnd"/>
      <w:r w:rsidR="007677AC">
        <w:rPr>
          <w:rFonts w:asciiTheme="minorHAnsi" w:eastAsia="Palatino" w:hAnsiTheme="minorHAnsi" w:cs="Palatino"/>
          <w:lang w:val="en-GB"/>
        </w:rPr>
        <w:t xml:space="preserve"> sweeps shared between the feral populations that were discrete from domestication</w:t>
      </w:r>
      <w:r w:rsidR="00687EAF">
        <w:rPr>
          <w:rFonts w:asciiTheme="minorHAnsi" w:eastAsia="Palatino" w:hAnsiTheme="minorHAnsi" w:cs="Palatino"/>
          <w:lang w:val="en-GB"/>
        </w:rPr>
        <w:t xml:space="preserve"> </w:t>
      </w:r>
      <w:r w:rsidR="007677AC">
        <w:rPr>
          <w:rFonts w:asciiTheme="minorHAnsi" w:eastAsia="Palatino" w:hAnsiTheme="minorHAnsi" w:cs="Palatino"/>
          <w:lang w:val="en-GB"/>
        </w:rPr>
        <w:t xml:space="preserve">sweeps should be unaffected. However, to further assess the potential for structural variation coverage, recombination and structural variation were assessed in the sweeps identified. Firstly, sequence coverage of the sweeps </w:t>
      </w:r>
      <w:r w:rsidR="006E0519">
        <w:rPr>
          <w:rFonts w:asciiTheme="minorHAnsi" w:eastAsia="Palatino" w:hAnsiTheme="minorHAnsi" w:cs="Palatino"/>
          <w:lang w:val="en-GB"/>
        </w:rPr>
        <w:t>revealed no</w:t>
      </w:r>
      <w:r w:rsidR="00083958">
        <w:rPr>
          <w:rFonts w:asciiTheme="minorHAnsi" w:eastAsia="Palatino" w:hAnsiTheme="minorHAnsi" w:cs="Palatino"/>
          <w:lang w:val="en-GB"/>
        </w:rPr>
        <w:t xml:space="preserve"> bias towards extremely high or low coverage regions. The average number of mapped reads per </w:t>
      </w:r>
      <w:proofErr w:type="spellStart"/>
      <w:r w:rsidR="00083958">
        <w:rPr>
          <w:rFonts w:asciiTheme="minorHAnsi" w:eastAsia="Palatino" w:hAnsiTheme="minorHAnsi" w:cs="Palatino"/>
          <w:lang w:val="en-GB"/>
        </w:rPr>
        <w:t>kilobasepair</w:t>
      </w:r>
      <w:proofErr w:type="spellEnd"/>
      <w:r w:rsidR="00083958">
        <w:rPr>
          <w:rFonts w:asciiTheme="minorHAnsi" w:eastAsia="Palatino" w:hAnsiTheme="minorHAnsi" w:cs="Palatino"/>
          <w:lang w:val="en-GB"/>
        </w:rPr>
        <w:t xml:space="preserve"> window was 2554 in the sweep regions and 2583 genome</w:t>
      </w:r>
      <w:r w:rsidR="00A57865">
        <w:rPr>
          <w:rFonts w:asciiTheme="minorHAnsi" w:eastAsia="Palatino" w:hAnsiTheme="minorHAnsi" w:cs="Palatino"/>
          <w:lang w:val="en-GB"/>
        </w:rPr>
        <w:t>-</w:t>
      </w:r>
      <w:r w:rsidR="00083958">
        <w:rPr>
          <w:rFonts w:asciiTheme="minorHAnsi" w:eastAsia="Palatino" w:hAnsiTheme="minorHAnsi" w:cs="Palatino"/>
          <w:lang w:val="en-GB"/>
        </w:rPr>
        <w:t>wide</w:t>
      </w:r>
      <w:r w:rsidR="006E0519">
        <w:rPr>
          <w:rFonts w:asciiTheme="minorHAnsi" w:eastAsia="Palatino" w:hAnsiTheme="minorHAnsi" w:cs="Palatino"/>
          <w:lang w:val="en-GB"/>
        </w:rPr>
        <w:t xml:space="preserve"> </w:t>
      </w:r>
      <w:r w:rsidR="001C5E28">
        <w:rPr>
          <w:rFonts w:asciiTheme="minorHAnsi" w:eastAsia="Palatino" w:hAnsiTheme="minorHAnsi" w:cs="Palatino"/>
          <w:lang w:val="en-GB"/>
        </w:rPr>
        <w:t>(</w:t>
      </w:r>
      <w:r w:rsidR="006E0519">
        <w:rPr>
          <w:rFonts w:asciiTheme="minorHAnsi" w:eastAsia="Palatino" w:hAnsiTheme="minorHAnsi" w:cs="Palatino"/>
          <w:lang w:val="en-GB"/>
        </w:rPr>
        <w:t xml:space="preserve">Supplementary Figure </w:t>
      </w:r>
      <w:r w:rsidR="00C77130">
        <w:rPr>
          <w:rFonts w:asciiTheme="minorHAnsi" w:eastAsia="Palatino" w:hAnsiTheme="minorHAnsi" w:cs="Palatino"/>
          <w:lang w:val="en-GB"/>
        </w:rPr>
        <w:t>1</w:t>
      </w:r>
      <w:r w:rsidR="006E0519">
        <w:rPr>
          <w:rFonts w:asciiTheme="minorHAnsi" w:eastAsia="Palatino" w:hAnsiTheme="minorHAnsi" w:cs="Palatino"/>
          <w:lang w:val="en-GB"/>
        </w:rPr>
        <w:t>).</w:t>
      </w:r>
      <w:r w:rsidR="00F91C48">
        <w:rPr>
          <w:rFonts w:asciiTheme="minorHAnsi" w:eastAsia="Palatino" w:hAnsiTheme="minorHAnsi" w:cs="Palatino"/>
          <w:lang w:val="en-GB"/>
        </w:rPr>
        <w:t xml:space="preserve"> </w:t>
      </w:r>
      <w:r w:rsidR="006E0519">
        <w:rPr>
          <w:rFonts w:asciiTheme="minorHAnsi" w:eastAsia="Palatino" w:hAnsiTheme="minorHAnsi" w:cs="Palatino"/>
          <w:lang w:val="en-GB"/>
        </w:rPr>
        <w:t xml:space="preserve">To assess structural variation, the </w:t>
      </w:r>
      <w:r w:rsidR="002B0836">
        <w:rPr>
          <w:rFonts w:asciiTheme="minorHAnsi" w:eastAsia="Palatino" w:hAnsiTheme="minorHAnsi" w:cs="Palatino"/>
          <w:lang w:val="en-GB"/>
        </w:rPr>
        <w:t>structural variation</w:t>
      </w:r>
      <w:r w:rsidR="006E0519">
        <w:rPr>
          <w:rFonts w:asciiTheme="minorHAnsi" w:eastAsia="Palatino" w:hAnsiTheme="minorHAnsi" w:cs="Palatino"/>
          <w:lang w:val="en-GB"/>
        </w:rPr>
        <w:t xml:space="preserve"> detection software </w:t>
      </w:r>
      <w:proofErr w:type="spellStart"/>
      <w:r w:rsidR="006E0519">
        <w:rPr>
          <w:rFonts w:asciiTheme="minorHAnsi" w:eastAsia="Palatino" w:hAnsiTheme="minorHAnsi" w:cs="Palatino"/>
          <w:lang w:val="en-GB"/>
        </w:rPr>
        <w:t>Delly</w:t>
      </w:r>
      <w:proofErr w:type="spellEnd"/>
      <w:r w:rsidR="006E0519">
        <w:rPr>
          <w:rFonts w:asciiTheme="minorHAnsi" w:eastAsia="Palatino" w:hAnsiTheme="minorHAnsi" w:cs="Palatino"/>
          <w:lang w:val="en-GB"/>
        </w:rPr>
        <w:t xml:space="preserve"> </w:t>
      </w:r>
      <w:r w:rsidR="008F0FE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&lt;EndNote&gt;&lt;Cite&gt;&lt;Author&gt;Rausch&lt;/Author&gt;&lt;Year&gt;2012&lt;/Year&gt;&lt;RecNum&gt;2198&lt;/RecNum&gt;&lt;DisplayText&gt;(Rausch et al., 2012)&lt;/DisplayText&gt;&lt;record&gt;&lt;rec-number&gt;2198&lt;/rec-number&gt;&lt;foreign-keys&gt;&lt;key app="EN" db-id="wtdwz02w6dfzvgex5xpxwpt8eax2fvfzefre" timestamp="1632817170"&gt;2198&lt;/key&gt;&lt;/foreign-keys&gt;&lt;ref-type name="Journal Article"&gt;17&lt;/ref-type&gt;&lt;contributors&gt;&lt;authors&gt;&lt;author&gt;Rausch, Tobias&lt;/author&gt;&lt;author&gt;Zichner, Thomas&lt;/author&gt;&lt;author&gt;Schlattl, Andreas&lt;/author&gt;&lt;author&gt;Stütz, Adrian M&lt;/author&gt;&lt;author&gt;Benes, Vladimir&lt;/author&gt;&lt;author&gt;Korbel, Jan O&lt;/author&gt;&lt;/authors&gt;&lt;/contributors&gt;&lt;titles&gt;&lt;title&gt;DELLY: structural variant discovery by integrated paired-end and split-read analysis&lt;/title&gt;&lt;secondary-title&gt;Bioinformatics&lt;/secondary-title&gt;&lt;/titles&gt;&lt;periodical&gt;&lt;full-title&gt;Bioinformatics&lt;/full-title&gt;&lt;/periodical&gt;&lt;pages&gt;i333-i339&lt;/pages&gt;&lt;volume&gt;28&lt;/volume&gt;&lt;number&gt;18&lt;/number&gt;&lt;dates&gt;&lt;year&gt;2012&lt;/year&gt;&lt;/dates&gt;&lt;isbn&gt;1460-2059&lt;/isbn&gt;&lt;urls&gt;&lt;/urls&gt;&lt;/record&gt;&lt;/Cite&gt;&lt;/EndNote&gt;</w:instrText>
      </w:r>
      <w:r w:rsidR="008F0FED">
        <w:rPr>
          <w:rFonts w:asciiTheme="minorHAnsi" w:eastAsia="Palatino" w:hAnsiTheme="minorHAnsi" w:cs="Palatino"/>
          <w:lang w:val="en-GB"/>
        </w:rPr>
        <w:fldChar w:fldCharType="separate"/>
      </w:r>
      <w:r w:rsidR="008F0FED">
        <w:rPr>
          <w:rFonts w:asciiTheme="minorHAnsi" w:eastAsia="Palatino" w:hAnsiTheme="minorHAnsi" w:cs="Palatino"/>
          <w:noProof/>
          <w:lang w:val="en-GB"/>
        </w:rPr>
        <w:t>(Rausch et al., 2012)</w:t>
      </w:r>
      <w:r w:rsidR="008F0FED">
        <w:rPr>
          <w:rFonts w:asciiTheme="minorHAnsi" w:eastAsia="Palatino" w:hAnsiTheme="minorHAnsi" w:cs="Palatino"/>
          <w:lang w:val="en-GB"/>
        </w:rPr>
        <w:fldChar w:fldCharType="end"/>
      </w:r>
      <w:r w:rsidR="008F0FED">
        <w:rPr>
          <w:rFonts w:asciiTheme="minorHAnsi" w:eastAsia="Palatino" w:hAnsiTheme="minorHAnsi" w:cs="Palatino"/>
          <w:lang w:val="en-GB"/>
        </w:rPr>
        <w:t xml:space="preserve"> </w:t>
      </w:r>
      <w:r w:rsidR="006E0519">
        <w:rPr>
          <w:rFonts w:asciiTheme="minorHAnsi" w:eastAsia="Palatino" w:hAnsiTheme="minorHAnsi" w:cs="Palatino"/>
          <w:lang w:val="en-GB"/>
        </w:rPr>
        <w:t>was used</w:t>
      </w:r>
      <w:r w:rsidR="00657865">
        <w:rPr>
          <w:rFonts w:asciiTheme="minorHAnsi" w:eastAsia="Palatino" w:hAnsiTheme="minorHAnsi" w:cs="Palatino"/>
          <w:lang w:val="en-GB"/>
        </w:rPr>
        <w:t xml:space="preserve"> to detect deletions, insertions, duplications and inversions</w:t>
      </w:r>
      <w:r w:rsidR="006E0519">
        <w:rPr>
          <w:rFonts w:asciiTheme="minorHAnsi" w:eastAsia="Palatino" w:hAnsiTheme="minorHAnsi" w:cs="Palatino"/>
          <w:lang w:val="en-GB"/>
        </w:rPr>
        <w:t>. Using the full criteria for the detection of structural variants</w:t>
      </w:r>
      <w:r w:rsidR="004377A1">
        <w:rPr>
          <w:rFonts w:asciiTheme="minorHAnsi" w:eastAsia="Palatino" w:hAnsiTheme="minorHAnsi" w:cs="Palatino"/>
          <w:lang w:val="en-GB"/>
        </w:rPr>
        <w:t xml:space="preserve"> (</w:t>
      </w:r>
      <w:proofErr w:type="spellStart"/>
      <w:proofErr w:type="gramStart"/>
      <w:r w:rsidR="00B15887">
        <w:rPr>
          <w:rFonts w:asciiTheme="minorHAnsi" w:eastAsia="Palatino" w:hAnsiTheme="minorHAnsi" w:cs="Palatino"/>
          <w:lang w:val="en-GB"/>
        </w:rPr>
        <w:t>i</w:t>
      </w:r>
      <w:proofErr w:type="spellEnd"/>
      <w:r w:rsidR="00B15887">
        <w:rPr>
          <w:rFonts w:asciiTheme="minorHAnsi" w:eastAsia="Palatino" w:hAnsiTheme="minorHAnsi" w:cs="Palatino"/>
          <w:lang w:val="en-GB"/>
        </w:rPr>
        <w:t>..e</w:t>
      </w:r>
      <w:proofErr w:type="gramEnd"/>
      <w:r w:rsidR="00B15887">
        <w:rPr>
          <w:rFonts w:asciiTheme="minorHAnsi" w:eastAsia="Palatino" w:hAnsiTheme="minorHAnsi" w:cs="Palatino"/>
          <w:lang w:val="en-GB"/>
        </w:rPr>
        <w:t xml:space="preserve"> the </w:t>
      </w:r>
      <w:proofErr w:type="spellStart"/>
      <w:r w:rsidR="00B15887">
        <w:rPr>
          <w:rFonts w:asciiTheme="minorHAnsi" w:eastAsia="Palatino" w:hAnsiTheme="minorHAnsi" w:cs="Palatino"/>
          <w:lang w:val="en-GB"/>
        </w:rPr>
        <w:t>Delly</w:t>
      </w:r>
      <w:proofErr w:type="spellEnd"/>
      <w:r w:rsidR="00B15887">
        <w:rPr>
          <w:rFonts w:asciiTheme="minorHAnsi" w:eastAsia="Palatino" w:hAnsiTheme="minorHAnsi" w:cs="Palatino"/>
          <w:lang w:val="en-GB"/>
        </w:rPr>
        <w:t xml:space="preserve"> filter command with </w:t>
      </w:r>
      <w:r w:rsidR="00567443">
        <w:rPr>
          <w:rFonts w:asciiTheme="minorHAnsi" w:eastAsia="Palatino" w:hAnsiTheme="minorHAnsi" w:cs="Palatino"/>
          <w:lang w:val="en-GB"/>
        </w:rPr>
        <w:t xml:space="preserve">standard </w:t>
      </w:r>
      <w:r w:rsidR="00B15887">
        <w:rPr>
          <w:rFonts w:asciiTheme="minorHAnsi" w:eastAsia="Palatino" w:hAnsiTheme="minorHAnsi" w:cs="Palatino"/>
          <w:lang w:val="en-GB"/>
        </w:rPr>
        <w:t>germline setting</w:t>
      </w:r>
      <w:r w:rsidR="007B49EB">
        <w:rPr>
          <w:rFonts w:asciiTheme="minorHAnsi" w:eastAsia="Palatino" w:hAnsiTheme="minorHAnsi" w:cs="Palatino"/>
          <w:lang w:val="en-GB"/>
        </w:rPr>
        <w:t>s</w:t>
      </w:r>
      <w:r w:rsidR="004377A1">
        <w:rPr>
          <w:rFonts w:asciiTheme="minorHAnsi" w:eastAsia="Palatino" w:hAnsiTheme="minorHAnsi" w:cs="Palatino"/>
          <w:lang w:val="en-GB"/>
        </w:rPr>
        <w:t>), no</w:t>
      </w:r>
      <w:r w:rsidR="00E03FE7">
        <w:rPr>
          <w:rFonts w:asciiTheme="minorHAnsi" w:eastAsia="Palatino" w:hAnsiTheme="minorHAnsi" w:cs="Palatino"/>
          <w:lang w:val="en-GB"/>
        </w:rPr>
        <w:t xml:space="preserve"> ins</w:t>
      </w:r>
      <w:r w:rsidR="004944A1">
        <w:rPr>
          <w:rFonts w:asciiTheme="minorHAnsi" w:eastAsia="Palatino" w:hAnsiTheme="minorHAnsi" w:cs="Palatino"/>
          <w:lang w:val="en-GB"/>
        </w:rPr>
        <w:t>ertions,</w:t>
      </w:r>
      <w:r w:rsidR="004377A1">
        <w:rPr>
          <w:rFonts w:asciiTheme="minorHAnsi" w:eastAsia="Palatino" w:hAnsiTheme="minorHAnsi" w:cs="Palatino"/>
          <w:lang w:val="en-GB"/>
        </w:rPr>
        <w:t xml:space="preserve"> inversions or duplications were identified, though </w:t>
      </w:r>
      <w:r w:rsidR="00E03FE7">
        <w:rPr>
          <w:rFonts w:asciiTheme="minorHAnsi" w:eastAsia="Palatino" w:hAnsiTheme="minorHAnsi" w:cs="Palatino"/>
          <w:lang w:val="en-GB"/>
        </w:rPr>
        <w:t>3260</w:t>
      </w:r>
      <w:r w:rsidR="00DE0D3F">
        <w:rPr>
          <w:rFonts w:asciiTheme="minorHAnsi" w:eastAsia="Palatino" w:hAnsiTheme="minorHAnsi" w:cs="Palatino"/>
          <w:lang w:val="en-GB"/>
        </w:rPr>
        <w:t xml:space="preserve"> </w:t>
      </w:r>
      <w:r w:rsidR="004377A1">
        <w:rPr>
          <w:rFonts w:asciiTheme="minorHAnsi" w:eastAsia="Palatino" w:hAnsiTheme="minorHAnsi" w:cs="Palatino"/>
          <w:lang w:val="en-GB"/>
        </w:rPr>
        <w:t xml:space="preserve">deletions were detected. </w:t>
      </w:r>
      <w:r w:rsidR="00DE0D3F">
        <w:rPr>
          <w:rFonts w:asciiTheme="minorHAnsi" w:eastAsia="Palatino" w:hAnsiTheme="minorHAnsi" w:cs="Palatino"/>
          <w:lang w:val="en-GB"/>
        </w:rPr>
        <w:t xml:space="preserve">Of these, three overlapped </w:t>
      </w:r>
      <w:proofErr w:type="spellStart"/>
      <w:r w:rsidR="00DE0D3F">
        <w:rPr>
          <w:rFonts w:asciiTheme="minorHAnsi" w:eastAsia="Palatino" w:hAnsiTheme="minorHAnsi" w:cs="Palatino"/>
          <w:lang w:val="en-GB"/>
        </w:rPr>
        <w:t>feralisation</w:t>
      </w:r>
      <w:proofErr w:type="spellEnd"/>
      <w:r w:rsidR="00DE0D3F">
        <w:rPr>
          <w:rFonts w:asciiTheme="minorHAnsi" w:eastAsia="Palatino" w:hAnsiTheme="minorHAnsi" w:cs="Palatino"/>
          <w:lang w:val="en-GB"/>
        </w:rPr>
        <w:t xml:space="preserve"> sweeps on chromosomes 1,3 and 5 (see Supplementary Figure </w:t>
      </w:r>
      <w:r w:rsidR="00C77130">
        <w:rPr>
          <w:rFonts w:asciiTheme="minorHAnsi" w:eastAsia="Palatino" w:hAnsiTheme="minorHAnsi" w:cs="Palatino"/>
          <w:lang w:val="en-GB"/>
        </w:rPr>
        <w:t>1</w:t>
      </w:r>
      <w:r w:rsidR="00DE0D3F">
        <w:rPr>
          <w:rFonts w:asciiTheme="minorHAnsi" w:eastAsia="Palatino" w:hAnsiTheme="minorHAnsi" w:cs="Palatino"/>
          <w:lang w:val="en-GB"/>
        </w:rPr>
        <w:t xml:space="preserve">). The deletions in question were all small (the largest being 1.15kb), whilst the sweeps themselves were 60kb-260kb in length. </w:t>
      </w:r>
      <w:r w:rsidR="00001105">
        <w:rPr>
          <w:rFonts w:asciiTheme="minorHAnsi" w:eastAsia="Palatino" w:hAnsiTheme="minorHAnsi" w:cs="Palatino"/>
          <w:lang w:val="en-GB"/>
        </w:rPr>
        <w:t xml:space="preserve">By relaxing the filtering applied in </w:t>
      </w:r>
      <w:proofErr w:type="spellStart"/>
      <w:r w:rsidR="00001105">
        <w:rPr>
          <w:rFonts w:asciiTheme="minorHAnsi" w:eastAsia="Palatino" w:hAnsiTheme="minorHAnsi" w:cs="Palatino"/>
          <w:lang w:val="en-GB"/>
        </w:rPr>
        <w:t>Delly</w:t>
      </w:r>
      <w:proofErr w:type="spellEnd"/>
      <w:r w:rsidR="00001105">
        <w:rPr>
          <w:rFonts w:asciiTheme="minorHAnsi" w:eastAsia="Palatino" w:hAnsiTheme="minorHAnsi" w:cs="Palatino"/>
          <w:lang w:val="en-GB"/>
        </w:rPr>
        <w:t xml:space="preserve"> (applying only minimum filtering), </w:t>
      </w:r>
      <w:r w:rsidR="007C432E">
        <w:rPr>
          <w:rFonts w:asciiTheme="minorHAnsi" w:eastAsia="Palatino" w:hAnsiTheme="minorHAnsi" w:cs="Palatino"/>
          <w:lang w:val="en-GB"/>
        </w:rPr>
        <w:t xml:space="preserve">6806 putative deletions, </w:t>
      </w:r>
      <w:r w:rsidR="00001105">
        <w:rPr>
          <w:rFonts w:asciiTheme="minorHAnsi" w:eastAsia="Palatino" w:hAnsiTheme="minorHAnsi" w:cs="Palatino"/>
          <w:lang w:val="en-GB"/>
        </w:rPr>
        <w:t xml:space="preserve">2588 putative duplications, and 1888 putative insertions were identified. However, of these, only two inversions overlapped sweep regions (see Supplementary Figure </w:t>
      </w:r>
      <w:r w:rsidR="00C77130">
        <w:rPr>
          <w:rFonts w:asciiTheme="minorHAnsi" w:eastAsia="Palatino" w:hAnsiTheme="minorHAnsi" w:cs="Palatino"/>
          <w:lang w:val="en-GB"/>
        </w:rPr>
        <w:t>1)</w:t>
      </w:r>
      <w:r w:rsidR="00001105">
        <w:rPr>
          <w:rFonts w:asciiTheme="minorHAnsi" w:eastAsia="Palatino" w:hAnsiTheme="minorHAnsi" w:cs="Palatino"/>
          <w:lang w:val="en-GB"/>
        </w:rPr>
        <w:t xml:space="preserve">. </w:t>
      </w:r>
      <w:r w:rsidR="00DE0D3F">
        <w:rPr>
          <w:rFonts w:asciiTheme="minorHAnsi" w:eastAsia="Palatino" w:hAnsiTheme="minorHAnsi" w:cs="Palatino"/>
          <w:lang w:val="en-GB"/>
        </w:rPr>
        <w:t>G</w:t>
      </w:r>
      <w:r w:rsidR="00001105">
        <w:rPr>
          <w:rFonts w:asciiTheme="minorHAnsi" w:eastAsia="Palatino" w:hAnsiTheme="minorHAnsi" w:cs="Palatino"/>
          <w:lang w:val="en-GB"/>
        </w:rPr>
        <w:t>iven the</w:t>
      </w:r>
      <w:r w:rsidR="00DE0D3F">
        <w:rPr>
          <w:rFonts w:asciiTheme="minorHAnsi" w:eastAsia="Palatino" w:hAnsiTheme="minorHAnsi" w:cs="Palatino"/>
          <w:lang w:val="en-GB"/>
        </w:rPr>
        <w:t xml:space="preserve"> </w:t>
      </w:r>
      <w:r w:rsidR="00001105">
        <w:rPr>
          <w:rFonts w:asciiTheme="minorHAnsi" w:eastAsia="Palatino" w:hAnsiTheme="minorHAnsi" w:cs="Palatino"/>
          <w:lang w:val="en-GB"/>
        </w:rPr>
        <w:t xml:space="preserve">overall </w:t>
      </w:r>
      <w:r w:rsidR="00DE0D3F">
        <w:rPr>
          <w:rFonts w:asciiTheme="minorHAnsi" w:eastAsia="Palatino" w:hAnsiTheme="minorHAnsi" w:cs="Palatino"/>
          <w:lang w:val="en-GB"/>
        </w:rPr>
        <w:t>weak overlap</w:t>
      </w:r>
      <w:r w:rsidR="00001105">
        <w:rPr>
          <w:rFonts w:asciiTheme="minorHAnsi" w:eastAsia="Palatino" w:hAnsiTheme="minorHAnsi" w:cs="Palatino"/>
          <w:lang w:val="en-GB"/>
        </w:rPr>
        <w:t xml:space="preserve"> between structural variants and sweeps</w:t>
      </w:r>
      <w:r w:rsidR="00DE0D3F">
        <w:rPr>
          <w:rFonts w:asciiTheme="minorHAnsi" w:eastAsia="Palatino" w:hAnsiTheme="minorHAnsi" w:cs="Palatino"/>
          <w:lang w:val="en-GB"/>
        </w:rPr>
        <w:t xml:space="preserve">, the small size of the deletions and the good coverage of the sweep regions, structural variation does not appear to be causing a spurious overlap between </w:t>
      </w:r>
      <w:proofErr w:type="spellStart"/>
      <w:r w:rsidR="00DE0D3F">
        <w:rPr>
          <w:rFonts w:asciiTheme="minorHAnsi" w:eastAsia="Palatino" w:hAnsiTheme="minorHAnsi" w:cs="Palatino"/>
          <w:lang w:val="en-GB"/>
        </w:rPr>
        <w:t>feralisation</w:t>
      </w:r>
      <w:proofErr w:type="spellEnd"/>
      <w:r w:rsidR="00DE0D3F">
        <w:rPr>
          <w:rFonts w:asciiTheme="minorHAnsi" w:eastAsia="Palatino" w:hAnsiTheme="minorHAnsi" w:cs="Palatino"/>
          <w:lang w:val="en-GB"/>
        </w:rPr>
        <w:t xml:space="preserve"> sweeps in the two populations. However, these measures of structural variation are fairly crude, and long read sequencing is needed to fully assess for the presence of structural variation.</w:t>
      </w:r>
      <w:r w:rsidR="006A0DA8">
        <w:rPr>
          <w:rFonts w:asciiTheme="minorHAnsi" w:eastAsia="Palatino" w:hAnsiTheme="minorHAnsi" w:cs="Palatino"/>
          <w:lang w:val="en-GB"/>
        </w:rPr>
        <w:t xml:space="preserve"> </w:t>
      </w:r>
      <w:r w:rsidR="003469E3">
        <w:rPr>
          <w:rFonts w:asciiTheme="minorHAnsi" w:eastAsia="Palatino" w:hAnsiTheme="minorHAnsi" w:cs="Palatino"/>
          <w:lang w:val="en-GB"/>
        </w:rPr>
        <w:t>Thirdly</w:t>
      </w:r>
      <w:r w:rsidR="00CE2F66">
        <w:rPr>
          <w:rFonts w:asciiTheme="minorHAnsi" w:eastAsia="Palatino" w:hAnsiTheme="minorHAnsi" w:cs="Palatino"/>
          <w:lang w:val="en-GB"/>
        </w:rPr>
        <w:t xml:space="preserve">, </w:t>
      </w:r>
      <w:r w:rsidR="00D6293B">
        <w:rPr>
          <w:rFonts w:asciiTheme="minorHAnsi" w:eastAsia="Palatino" w:hAnsiTheme="minorHAnsi" w:cs="Palatino"/>
          <w:lang w:val="en-GB"/>
        </w:rPr>
        <w:t xml:space="preserve">we compared the recombination rate around sweep regions to </w:t>
      </w:r>
      <w:r w:rsidR="00C05DD7">
        <w:rPr>
          <w:rFonts w:asciiTheme="minorHAnsi" w:eastAsia="Palatino" w:hAnsiTheme="minorHAnsi" w:cs="Palatino"/>
          <w:lang w:val="en-GB"/>
        </w:rPr>
        <w:t>the autosome</w:t>
      </w:r>
      <w:r w:rsidR="00D6293B">
        <w:rPr>
          <w:rFonts w:asciiTheme="minorHAnsi" w:eastAsia="Palatino" w:hAnsiTheme="minorHAnsi" w:cs="Palatino"/>
          <w:lang w:val="en-GB"/>
        </w:rPr>
        <w:t xml:space="preserve">-wide </w:t>
      </w:r>
      <w:r w:rsidR="00C05DD7">
        <w:rPr>
          <w:rFonts w:asciiTheme="minorHAnsi" w:eastAsia="Palatino" w:hAnsiTheme="minorHAnsi" w:cs="Palatino"/>
          <w:lang w:val="en-GB"/>
        </w:rPr>
        <w:t xml:space="preserve">distribution of </w:t>
      </w:r>
      <w:r w:rsidR="00D6293B">
        <w:rPr>
          <w:rFonts w:asciiTheme="minorHAnsi" w:eastAsia="Palatino" w:hAnsiTheme="minorHAnsi" w:cs="Palatino"/>
          <w:lang w:val="en-GB"/>
        </w:rPr>
        <w:t>recombination rate. S</w:t>
      </w:r>
      <w:r w:rsidR="00CE2F66" w:rsidRPr="00CE2F66">
        <w:rPr>
          <w:rFonts w:asciiTheme="minorHAnsi" w:eastAsia="Palatino" w:hAnsiTheme="minorHAnsi" w:cs="Palatino"/>
          <w:lang w:val="en-GB"/>
        </w:rPr>
        <w:t xml:space="preserve">ignatures of selection in the Bermuda population were not marked by extremely high or low recombination rate. </w:t>
      </w:r>
      <w:r w:rsidR="00CE2F66">
        <w:rPr>
          <w:rFonts w:asciiTheme="minorHAnsi" w:eastAsia="Palatino" w:hAnsiTheme="minorHAnsi" w:cs="Palatino"/>
          <w:lang w:val="en-GB"/>
        </w:rPr>
        <w:t>Supplementary F</w:t>
      </w:r>
      <w:r w:rsidR="00CE2F66" w:rsidRPr="00CE2F66">
        <w:rPr>
          <w:rFonts w:asciiTheme="minorHAnsi" w:eastAsia="Palatino" w:hAnsiTheme="minorHAnsi" w:cs="Palatino"/>
          <w:lang w:val="en-GB"/>
        </w:rPr>
        <w:t xml:space="preserve">igure </w:t>
      </w:r>
      <w:r w:rsidR="00CE2F66">
        <w:rPr>
          <w:rFonts w:asciiTheme="minorHAnsi" w:eastAsia="Palatino" w:hAnsiTheme="minorHAnsi" w:cs="Palatino"/>
          <w:lang w:val="en-GB"/>
        </w:rPr>
        <w:t>2</w:t>
      </w:r>
      <w:r w:rsidR="00CE2F66" w:rsidRPr="00CE2F66">
        <w:rPr>
          <w:rFonts w:asciiTheme="minorHAnsi" w:eastAsia="Palatino" w:hAnsiTheme="minorHAnsi" w:cs="Palatino"/>
          <w:lang w:val="en-GB"/>
        </w:rPr>
        <w:t xml:space="preserve"> shows the recombination rate in 500 </w:t>
      </w:r>
      <w:proofErr w:type="spellStart"/>
      <w:r w:rsidR="00CE2F66" w:rsidRPr="00CE2F66">
        <w:rPr>
          <w:rFonts w:asciiTheme="minorHAnsi" w:eastAsia="Palatino" w:hAnsiTheme="minorHAnsi" w:cs="Palatino"/>
          <w:lang w:val="en-GB"/>
        </w:rPr>
        <w:t>kbp</w:t>
      </w:r>
      <w:proofErr w:type="spellEnd"/>
      <w:r w:rsidR="00CE2F66" w:rsidRPr="00CE2F66">
        <w:rPr>
          <w:rFonts w:asciiTheme="minorHAnsi" w:eastAsia="Palatino" w:hAnsiTheme="minorHAnsi" w:cs="Palatino"/>
          <w:lang w:val="en-GB"/>
        </w:rPr>
        <w:t xml:space="preserve"> regions overlapping signatures of selection, with the whole genome as a comparison.</w:t>
      </w:r>
      <w:r w:rsidR="006A698A">
        <w:rPr>
          <w:rFonts w:asciiTheme="minorHAnsi" w:eastAsia="Palatino" w:hAnsiTheme="minorHAnsi" w:cs="Palatino"/>
          <w:lang w:val="en-GB"/>
        </w:rPr>
        <w:t xml:space="preserve"> Again, this map of the recombination landscape is fairly course-grained compared to recombination hotspots that can occur on a </w:t>
      </w:r>
      <w:proofErr w:type="spellStart"/>
      <w:r w:rsidR="006A698A">
        <w:rPr>
          <w:rFonts w:asciiTheme="minorHAnsi" w:eastAsia="Palatino" w:hAnsiTheme="minorHAnsi" w:cs="Palatino"/>
          <w:lang w:val="en-GB"/>
        </w:rPr>
        <w:t>kilobasepair</w:t>
      </w:r>
      <w:proofErr w:type="spellEnd"/>
      <w:r w:rsidR="006A698A">
        <w:rPr>
          <w:rFonts w:asciiTheme="minorHAnsi" w:eastAsia="Palatino" w:hAnsiTheme="minorHAnsi" w:cs="Palatino"/>
          <w:lang w:val="en-GB"/>
        </w:rPr>
        <w:t xml:space="preserve"> scale.</w:t>
      </w:r>
      <w:r w:rsidR="001D50EE">
        <w:rPr>
          <w:rFonts w:asciiTheme="minorHAnsi" w:eastAsia="Palatino" w:hAnsiTheme="minorHAnsi" w:cs="Palatino"/>
          <w:lang w:val="en-GB"/>
        </w:rPr>
        <w:t xml:space="preserve"> Fine-grained recombination landscapes would be needed to fully assess the relationship between </w:t>
      </w:r>
      <w:r w:rsidR="00942949">
        <w:rPr>
          <w:rFonts w:asciiTheme="minorHAnsi" w:eastAsia="Palatino" w:hAnsiTheme="minorHAnsi" w:cs="Palatino"/>
          <w:lang w:val="en-GB"/>
        </w:rPr>
        <w:t xml:space="preserve">selective </w:t>
      </w:r>
      <w:r w:rsidR="001D50EE">
        <w:rPr>
          <w:rFonts w:asciiTheme="minorHAnsi" w:eastAsia="Palatino" w:hAnsiTheme="minorHAnsi" w:cs="Palatino"/>
          <w:lang w:val="en-GB"/>
        </w:rPr>
        <w:t>sweeps and recombination</w:t>
      </w:r>
      <w:r w:rsidR="00C51CE7">
        <w:rPr>
          <w:rFonts w:asciiTheme="minorHAnsi" w:eastAsia="Palatino" w:hAnsiTheme="minorHAnsi" w:cs="Palatino"/>
          <w:lang w:val="en-GB"/>
        </w:rPr>
        <w:t xml:space="preserve"> rate</w:t>
      </w:r>
      <w:r w:rsidR="001D50EE">
        <w:rPr>
          <w:rFonts w:asciiTheme="minorHAnsi" w:eastAsia="Palatino" w:hAnsiTheme="minorHAnsi" w:cs="Palatino"/>
          <w:lang w:val="en-GB"/>
        </w:rPr>
        <w:t>.</w:t>
      </w:r>
      <w:r w:rsidR="006A698A">
        <w:rPr>
          <w:rFonts w:asciiTheme="minorHAnsi" w:eastAsia="Palatino" w:hAnsiTheme="minorHAnsi" w:cs="Palatino"/>
          <w:lang w:val="en-GB"/>
        </w:rPr>
        <w:t xml:space="preserve"> </w:t>
      </w:r>
    </w:p>
    <w:p w14:paraId="0899A995" w14:textId="77777777" w:rsidR="008F6B7D" w:rsidRDefault="008F6B7D" w:rsidP="00A3420B">
      <w:pPr>
        <w:spacing w:line="360" w:lineRule="auto"/>
        <w:rPr>
          <w:rFonts w:asciiTheme="minorHAnsi" w:hAnsiTheme="minorHAnsi"/>
          <w:lang w:val="en-GB"/>
        </w:rPr>
      </w:pPr>
    </w:p>
    <w:p w14:paraId="4CB98DEE" w14:textId="57BCEEB7" w:rsidR="690E837E" w:rsidRDefault="690E837E" w:rsidP="00491BC7">
      <w:pPr>
        <w:spacing w:line="360" w:lineRule="auto"/>
        <w:outlineLvl w:val="0"/>
        <w:rPr>
          <w:rFonts w:asciiTheme="minorHAnsi" w:eastAsia="Calibri" w:hAnsiTheme="minorHAnsi" w:cs="Calibri"/>
          <w:b/>
          <w:bCs/>
          <w:lang w:val="en-GB"/>
        </w:rPr>
      </w:pPr>
      <w:r w:rsidRPr="0002460C">
        <w:rPr>
          <w:rFonts w:asciiTheme="minorHAnsi" w:eastAsia="Calibri" w:hAnsiTheme="minorHAnsi" w:cs="Calibri"/>
          <w:b/>
          <w:bCs/>
          <w:lang w:val="en-GB"/>
        </w:rPr>
        <w:t>DISCUSSION</w:t>
      </w:r>
    </w:p>
    <w:p w14:paraId="2DE7F130" w14:textId="022D2BEB" w:rsidR="0046609F" w:rsidRPr="00320C8C" w:rsidRDefault="0046609F" w:rsidP="00491BC7">
      <w:pPr>
        <w:spacing w:line="360" w:lineRule="auto"/>
        <w:outlineLvl w:val="0"/>
        <w:rPr>
          <w:rFonts w:asciiTheme="minorHAnsi" w:hAnsiTheme="minorHAnsi"/>
          <w:b/>
          <w:lang w:val="en-GB"/>
        </w:rPr>
      </w:pPr>
      <w:r w:rsidRPr="00320C8C">
        <w:rPr>
          <w:rFonts w:asciiTheme="minorHAnsi" w:hAnsiTheme="minorHAnsi"/>
          <w:b/>
          <w:lang w:val="en-GB"/>
        </w:rPr>
        <w:t>Summary of results</w:t>
      </w:r>
    </w:p>
    <w:p w14:paraId="1B18663D" w14:textId="630A19A3" w:rsidR="0E6D480A" w:rsidRDefault="445E508B" w:rsidP="7ED6BBEF">
      <w:pPr>
        <w:spacing w:line="360" w:lineRule="auto"/>
        <w:rPr>
          <w:rFonts w:asciiTheme="minorHAnsi" w:hAnsiTheme="minorHAnsi"/>
          <w:lang w:val="en-GB"/>
        </w:rPr>
      </w:pPr>
      <w:r w:rsidRPr="445E508B">
        <w:rPr>
          <w:rFonts w:asciiTheme="minorHAnsi" w:hAnsiTheme="minorHAnsi"/>
          <w:lang w:val="en-GB"/>
        </w:rPr>
        <w:t xml:space="preserve">Analyses of Bermuda’s feral chickens (and comparisons to counterparts on Kauai) revealed both unique and common features of independently feral </w:t>
      </w:r>
      <w:r w:rsidRPr="445E508B">
        <w:rPr>
          <w:rFonts w:asciiTheme="minorHAnsi" w:hAnsiTheme="minorHAnsi"/>
          <w:i/>
          <w:iCs/>
          <w:lang w:val="en-GB"/>
        </w:rPr>
        <w:t xml:space="preserve">G. gallus </w:t>
      </w:r>
      <w:r w:rsidRPr="445E508B">
        <w:rPr>
          <w:rFonts w:asciiTheme="minorHAnsi" w:hAnsiTheme="minorHAnsi"/>
          <w:lang w:val="en-GB"/>
        </w:rPr>
        <w:t>in the Atlantic vs. Pacific regions</w:t>
      </w:r>
      <w:r w:rsidRPr="445E508B">
        <w:rPr>
          <w:rFonts w:asciiTheme="minorHAnsi" w:hAnsiTheme="minorHAnsi"/>
          <w:i/>
          <w:iCs/>
          <w:lang w:val="en-GB"/>
        </w:rPr>
        <w:t>.</w:t>
      </w:r>
      <w:r w:rsidRPr="445E508B">
        <w:rPr>
          <w:rFonts w:asciiTheme="minorHAnsi" w:hAnsiTheme="minorHAnsi"/>
          <w:lang w:val="en-GB"/>
        </w:rPr>
        <w:t xml:space="preserve"> As expected, phylogenetic analyses supported a domestic origin for the Bermuda genepools (vs. Kauai’s admixed </w:t>
      </w:r>
      <w:proofErr w:type="spellStart"/>
      <w:r w:rsidRPr="445E508B">
        <w:rPr>
          <w:rFonts w:asciiTheme="minorHAnsi" w:hAnsiTheme="minorHAnsi"/>
          <w:lang w:val="en-GB"/>
        </w:rPr>
        <w:t>ferals</w:t>
      </w:r>
      <w:proofErr w:type="spellEnd"/>
      <w:r w:rsidRPr="445E508B">
        <w:rPr>
          <w:rFonts w:asciiTheme="minorHAnsi" w:hAnsiTheme="minorHAnsi"/>
          <w:lang w:val="en-GB"/>
        </w:rPr>
        <w:t xml:space="preserve">, which showed evidence of both domestic and Red Junglefowl ancestry). This scenario was bolstered </w:t>
      </w:r>
      <w:r w:rsidRPr="00D445F4">
        <w:rPr>
          <w:rFonts w:asciiTheme="minorHAnsi" w:hAnsiTheme="minorHAnsi"/>
          <w:lang w:val="en-GB"/>
        </w:rPr>
        <w:t>by the presence of heritable domesticated</w:t>
      </w:r>
      <w:r w:rsidR="00D445F4" w:rsidRPr="00325E93">
        <w:rPr>
          <w:rFonts w:asciiTheme="minorHAnsi" w:hAnsiTheme="minorHAnsi"/>
          <w:lang w:val="en-GB"/>
        </w:rPr>
        <w:t xml:space="preserve"> comb and leg colour</w:t>
      </w:r>
      <w:r w:rsidRPr="00D445F4">
        <w:rPr>
          <w:rFonts w:asciiTheme="minorHAnsi" w:hAnsiTheme="minorHAnsi"/>
          <w:lang w:val="en-GB"/>
        </w:rPr>
        <w:t xml:space="preserve"> traits in Bermud</w:t>
      </w:r>
      <w:r w:rsidR="00D445F4" w:rsidRPr="00325E93">
        <w:rPr>
          <w:rFonts w:asciiTheme="minorHAnsi" w:hAnsiTheme="minorHAnsi"/>
          <w:lang w:val="en-GB"/>
        </w:rPr>
        <w:t>i</w:t>
      </w:r>
      <w:r w:rsidRPr="00D445F4">
        <w:rPr>
          <w:rFonts w:asciiTheme="minorHAnsi" w:hAnsiTheme="minorHAnsi"/>
          <w:lang w:val="en-GB"/>
        </w:rPr>
        <w:t>a</w:t>
      </w:r>
      <w:r w:rsidR="00D445F4" w:rsidRPr="00325E93">
        <w:rPr>
          <w:rFonts w:asciiTheme="minorHAnsi" w:hAnsiTheme="minorHAnsi"/>
          <w:lang w:val="en-GB"/>
        </w:rPr>
        <w:t>n</w:t>
      </w:r>
      <w:r w:rsidRPr="00D445F4">
        <w:rPr>
          <w:rFonts w:asciiTheme="minorHAnsi" w:hAnsiTheme="minorHAnsi"/>
          <w:lang w:val="en-GB"/>
        </w:rPr>
        <w:t xml:space="preserve"> chickens, an</w:t>
      </w:r>
      <w:r w:rsidRPr="00726F9C">
        <w:rPr>
          <w:rFonts w:asciiTheme="minorHAnsi" w:hAnsiTheme="minorHAnsi"/>
          <w:lang w:val="en-GB"/>
        </w:rPr>
        <w:t>d</w:t>
      </w:r>
      <w:r w:rsidRPr="445E508B">
        <w:rPr>
          <w:rFonts w:asciiTheme="minorHAnsi" w:hAnsiTheme="minorHAnsi"/>
          <w:lang w:val="en-GB"/>
        </w:rPr>
        <w:t xml:space="preserve"> the finding that high frequency haplotypes in Bermuda genomes showed exclusively domestic origin, whereas both domestic and wild-type (RJF) alleles have been enriched in Kauai admixed </w:t>
      </w:r>
      <w:proofErr w:type="spellStart"/>
      <w:r w:rsidRPr="445E508B">
        <w:rPr>
          <w:rFonts w:asciiTheme="minorHAnsi" w:hAnsiTheme="minorHAnsi"/>
          <w:lang w:val="en-GB"/>
        </w:rPr>
        <w:t>ferals</w:t>
      </w:r>
      <w:proofErr w:type="spellEnd"/>
      <w:r w:rsidRPr="445E508B">
        <w:rPr>
          <w:rFonts w:asciiTheme="minorHAnsi" w:hAnsiTheme="minorHAnsi"/>
          <w:lang w:val="en-GB"/>
        </w:rPr>
        <w:t xml:space="preserve"> </w:t>
      </w:r>
      <w:r w:rsidR="00445979">
        <w:rPr>
          <w:rFonts w:asciiTheme="minorHAnsi" w:hAnsiTheme="minorHAnsi"/>
          <w:lang w:val="en-GB"/>
        </w:rPr>
        <w:fldChar w:fldCharType="begin"/>
      </w:r>
      <w:r w:rsidR="008F0FED">
        <w:rPr>
          <w:rFonts w:asciiTheme="minorHAnsi" w:hAnsiTheme="minorHAnsi"/>
          <w:lang w:val="en-GB"/>
        </w:rPr>
        <w:instrText xml:space="preserve"> ADDIN EN.CITE &lt;EndNote&gt;&lt;Cite&gt;&lt;Author&gt;Johnsson&lt;/Author&gt;&lt;Year&gt;2016&lt;/Year&gt;&lt;RecNum&gt;1455&lt;/RecNum&gt;&lt;DisplayText&gt;(M. Johnsson et al., 2016)&lt;/DisplayText&gt;&lt;record&gt;&lt;rec-number&gt;1455&lt;/rec-number&gt;&lt;foreign-keys&gt;&lt;key app="EN" db-id="wtdwz02w6dfzvgex5xpxwpt8eax2fvfzefre" timestamp="1485964543"&gt;1455&lt;/key&gt;&lt;/foreign-keys&gt;&lt;ref-type name="Journal Article"&gt;17&lt;/ref-type&gt;&lt;contributors&gt;&lt;authors&gt;&lt;author&gt;Johnsson, M.&lt;/author&gt;&lt;author&gt;Gering, E.&lt;/author&gt;&lt;author&gt;Willis, P.&lt;/author&gt;&lt;author&gt;Lopez, S.&lt;/author&gt;&lt;author&gt;Van Dorp, L.&lt;/author&gt;&lt;author&gt;Hellenthal, G.&lt;/author&gt;&lt;author&gt;Henriksen, R.&lt;/author&gt;&lt;author&gt;Friberg, U.&lt;/author&gt;&lt;author&gt;Wright, D.&lt;/author&gt;&lt;/authors&gt;&lt;/contributors&gt;&lt;titles&gt;&lt;title&gt;Feralisation targets different genomic loci to domestication in the chicken&lt;/title&gt;&lt;secondary-title&gt;Nature Communications&lt;/secondary-title&gt;&lt;/titles&gt;&lt;periodical&gt;&lt;full-title&gt;Nature communications&lt;/full-title&gt;&lt;/periodical&gt;&lt;pages&gt;12950&lt;/pages&gt;&lt;volume&gt;7&lt;/volume&gt;&lt;dates&gt;&lt;year&gt;2016&lt;/year&gt;&lt;pub-dates&gt;&lt;date&gt;09/30/online&lt;/date&gt;&lt;/pub-dates&gt;&lt;/dates&gt;&lt;publisher&gt;The Author(s)&lt;/publisher&gt;&lt;work-type&gt;Article&lt;/work-type&gt;&lt;urls&gt;&lt;related-urls&gt;&lt;url&gt;http://dx.doi.org/10.1038/ncomms12950&lt;/url&gt;&lt;url&gt;https://www.ncbi.nlm.nih.gov/pmc/articles/PMC5056458/pdf/ncomms12950.pdf&lt;/url&gt;&lt;/related-urls&gt;&lt;/urls&gt;&lt;electronic-resource-num&gt;10.1038/ncomms12950&amp;#xD;http://www.nature.com/articles/ncomms12950#supplementary-information&lt;/electronic-resource-num&gt;&lt;/record&gt;&lt;/Cite&gt;&lt;/EndNote&gt;</w:instrText>
      </w:r>
      <w:r w:rsidR="00445979">
        <w:rPr>
          <w:rFonts w:asciiTheme="minorHAnsi" w:hAnsiTheme="minorHAnsi"/>
          <w:lang w:val="en-GB"/>
        </w:rPr>
        <w:fldChar w:fldCharType="separate"/>
      </w:r>
      <w:r w:rsidR="008F0FED">
        <w:rPr>
          <w:rFonts w:asciiTheme="minorHAnsi" w:hAnsiTheme="minorHAnsi"/>
          <w:noProof/>
          <w:lang w:val="en-GB"/>
        </w:rPr>
        <w:t>(M. Johnsson et al., 2016)</w:t>
      </w:r>
      <w:r w:rsidR="00445979">
        <w:rPr>
          <w:rFonts w:asciiTheme="minorHAnsi" w:hAnsiTheme="minorHAnsi"/>
          <w:lang w:val="en-GB"/>
        </w:rPr>
        <w:fldChar w:fldCharType="end"/>
      </w:r>
      <w:r w:rsidR="00445979">
        <w:rPr>
          <w:rFonts w:asciiTheme="minorHAnsi" w:hAnsiTheme="minorHAnsi"/>
          <w:lang w:val="en-GB"/>
        </w:rPr>
        <w:t>.</w:t>
      </w:r>
      <w:r w:rsidRPr="445E508B">
        <w:rPr>
          <w:rFonts w:asciiTheme="minorHAnsi" w:hAnsiTheme="minorHAnsi"/>
          <w:lang w:val="en-GB"/>
        </w:rPr>
        <w:t xml:space="preserve"> </w:t>
      </w:r>
    </w:p>
    <w:p w14:paraId="2D8A0F21" w14:textId="77777777" w:rsidR="006D2B04" w:rsidRDefault="006D2B04" w:rsidP="7ED6BBEF">
      <w:pPr>
        <w:spacing w:line="360" w:lineRule="auto"/>
        <w:rPr>
          <w:rFonts w:asciiTheme="minorHAnsi" w:hAnsiTheme="minorHAnsi"/>
          <w:lang w:val="en-GB"/>
        </w:rPr>
      </w:pPr>
    </w:p>
    <w:p w14:paraId="2C77747A" w14:textId="00B285A8" w:rsidR="0E6D480A" w:rsidRDefault="00D01A92" w:rsidP="7ED6BBEF">
      <w:pPr>
        <w:spacing w:line="360" w:lineRule="auto"/>
        <w:rPr>
          <w:rFonts w:asciiTheme="minorHAnsi" w:hAnsiTheme="minorHAnsi"/>
          <w:lang w:val="en-GB"/>
        </w:rPr>
      </w:pPr>
      <w:r>
        <w:rPr>
          <w:rFonts w:asciiTheme="minorHAnsi" w:hAnsiTheme="minorHAnsi"/>
          <w:lang w:val="en-GB"/>
        </w:rPr>
        <w:t>The</w:t>
      </w:r>
      <w:r w:rsidR="445E508B" w:rsidRPr="445E508B">
        <w:rPr>
          <w:rFonts w:asciiTheme="minorHAnsi" w:hAnsiTheme="minorHAnsi"/>
          <w:lang w:val="en-GB"/>
        </w:rPr>
        <w:t xml:space="preserve"> panel of candidate selective sweeps in Bermuda chickens did not overlap domestication-related sweeps, confirming that </w:t>
      </w:r>
      <w:proofErr w:type="spellStart"/>
      <w:r w:rsidR="00491BC7">
        <w:rPr>
          <w:rFonts w:asciiTheme="minorHAnsi" w:hAnsiTheme="minorHAnsi"/>
          <w:lang w:val="en-GB"/>
        </w:rPr>
        <w:t>feralisation</w:t>
      </w:r>
      <w:proofErr w:type="spellEnd"/>
      <w:r w:rsidR="445E508B" w:rsidRPr="445E508B">
        <w:rPr>
          <w:rFonts w:asciiTheme="minorHAnsi" w:hAnsiTheme="minorHAnsi"/>
          <w:lang w:val="en-GB"/>
        </w:rPr>
        <w:t xml:space="preserve"> is not a mere reversal of artificially-selected evolutionary change.  Additionally, the majority of Bermuda sweeps (6 of 8 regions) involved different genomic loci to those found in the Kauai gene pool. Thus, Bermuda and Kauai feral chickens’ local environments, ancestries, and/or stochastic processes have taken the two populations down divergent evolutionary paths. Despite these differences in their recent evolution, comparing the feral genepools of Kauai and Bermuda did provide some evidence of potential evolutionary parallelism and/or convergence. </w:t>
      </w:r>
      <w:r w:rsidR="008F6E80">
        <w:rPr>
          <w:rFonts w:asciiTheme="minorHAnsi" w:hAnsiTheme="minorHAnsi"/>
          <w:lang w:val="en-GB"/>
        </w:rPr>
        <w:t xml:space="preserve">A </w:t>
      </w:r>
      <w:r w:rsidR="00726F9C">
        <w:rPr>
          <w:rFonts w:asciiTheme="minorHAnsi" w:hAnsiTheme="minorHAnsi"/>
          <w:lang w:val="en-GB"/>
        </w:rPr>
        <w:t>significant overlap between sweeps was identified, with t</w:t>
      </w:r>
      <w:r w:rsidR="445E508B" w:rsidRPr="445E508B">
        <w:rPr>
          <w:rFonts w:asciiTheme="minorHAnsi" w:hAnsiTheme="minorHAnsi"/>
          <w:lang w:val="en-GB"/>
        </w:rPr>
        <w:t xml:space="preserve">wo (of </w:t>
      </w:r>
      <w:r w:rsidR="007771E9">
        <w:rPr>
          <w:rFonts w:asciiTheme="minorHAnsi" w:hAnsiTheme="minorHAnsi"/>
          <w:lang w:val="en-GB"/>
        </w:rPr>
        <w:t>eight</w:t>
      </w:r>
      <w:r w:rsidR="445E508B" w:rsidRPr="445E508B">
        <w:rPr>
          <w:rFonts w:asciiTheme="minorHAnsi" w:hAnsiTheme="minorHAnsi"/>
          <w:lang w:val="en-GB"/>
        </w:rPr>
        <w:t xml:space="preserve">) sweeps found in Bermuda feral chickens overlapped those found in the Kauai dataset. Further, the 16 genes lying within all 8 Bermuda sweeps showed functional similarities to those located within the Kauai sweeps (e.g. genes controlling behavioural/neuronal phenotypes, sexual development, and gene regulation). This overlap in the functions and genomic loci of selective sweeps within independently feral populations may reflect the influence of shared, </w:t>
      </w:r>
      <w:proofErr w:type="spellStart"/>
      <w:r w:rsidR="00491BC7">
        <w:rPr>
          <w:rFonts w:asciiTheme="minorHAnsi" w:hAnsiTheme="minorHAnsi"/>
          <w:lang w:val="en-GB"/>
        </w:rPr>
        <w:t>feralisation</w:t>
      </w:r>
      <w:proofErr w:type="spellEnd"/>
      <w:r w:rsidR="445E508B" w:rsidRPr="445E508B">
        <w:rPr>
          <w:rFonts w:asciiTheme="minorHAnsi" w:hAnsiTheme="minorHAnsi"/>
          <w:lang w:val="en-GB"/>
        </w:rPr>
        <w:t xml:space="preserve">-related selection regimes. </w:t>
      </w:r>
    </w:p>
    <w:p w14:paraId="209296A9" w14:textId="65A882DD" w:rsidR="7ED6BBEF" w:rsidRDefault="7ED6BBEF" w:rsidP="7ED6BBEF">
      <w:pPr>
        <w:spacing w:line="360" w:lineRule="auto"/>
        <w:rPr>
          <w:rFonts w:asciiTheme="minorHAnsi" w:eastAsia="Palatino" w:hAnsiTheme="minorHAnsi" w:cs="Palatino"/>
          <w:b/>
          <w:bCs/>
          <w:lang w:val="en-GB"/>
        </w:rPr>
      </w:pPr>
    </w:p>
    <w:p w14:paraId="7C97235C" w14:textId="6182520F" w:rsidR="690E837E" w:rsidRPr="0002460C" w:rsidRDefault="7ED6BBEF" w:rsidP="00491BC7">
      <w:pPr>
        <w:spacing w:line="360" w:lineRule="auto"/>
        <w:outlineLvl w:val="0"/>
        <w:rPr>
          <w:rFonts w:asciiTheme="minorHAnsi" w:hAnsiTheme="minorHAnsi"/>
          <w:b/>
          <w:bCs/>
          <w:lang w:val="en-GB"/>
        </w:rPr>
      </w:pPr>
      <w:r w:rsidRPr="7ED6BBEF">
        <w:rPr>
          <w:rFonts w:asciiTheme="minorHAnsi" w:eastAsia="Palatino" w:hAnsiTheme="minorHAnsi" w:cs="Palatino"/>
          <w:b/>
          <w:bCs/>
          <w:lang w:val="en-GB"/>
        </w:rPr>
        <w:t xml:space="preserve">Divergence and overlap in the recent evolution of independently feral populations </w:t>
      </w:r>
    </w:p>
    <w:p w14:paraId="1525C278" w14:textId="709E05AD" w:rsidR="09432619" w:rsidRPr="0046609F" w:rsidRDefault="29DE7FDD" w:rsidP="29DE7FDD">
      <w:pPr>
        <w:spacing w:after="60" w:line="360" w:lineRule="auto"/>
        <w:outlineLvl w:val="2"/>
        <w:rPr>
          <w:rFonts w:asciiTheme="minorHAnsi" w:eastAsia="Palatino" w:hAnsiTheme="minorHAnsi" w:cs="Palatino"/>
          <w:lang w:val="en-GB"/>
        </w:rPr>
      </w:pPr>
      <w:r w:rsidRPr="29DE7FDD">
        <w:rPr>
          <w:rFonts w:asciiTheme="minorHAnsi" w:eastAsia="Palatino" w:hAnsiTheme="minorHAnsi" w:cs="Palatino"/>
          <w:lang w:val="en-GB"/>
        </w:rPr>
        <w:t xml:space="preserve">There was a strongly significant overlap between selective sweeps identified in Hawaii and </w:t>
      </w:r>
      <w:proofErr w:type="spellStart"/>
      <w:r w:rsidRPr="29DE7FDD">
        <w:rPr>
          <w:rFonts w:asciiTheme="minorHAnsi" w:eastAsia="Palatino" w:hAnsiTheme="minorHAnsi" w:cs="Palatino"/>
          <w:lang w:val="en-GB"/>
        </w:rPr>
        <w:t>and</w:t>
      </w:r>
      <w:proofErr w:type="spellEnd"/>
      <w:r w:rsidRPr="29DE7FDD">
        <w:rPr>
          <w:rFonts w:asciiTheme="minorHAnsi" w:eastAsia="Palatino" w:hAnsiTheme="minorHAnsi" w:cs="Palatino"/>
          <w:lang w:val="en-GB"/>
        </w:rPr>
        <w:t xml:space="preserve"> Bermudian feral chicken populations. Given the relative separation between these </w:t>
      </w:r>
      <w:r w:rsidRPr="29DE7FDD">
        <w:rPr>
          <w:rFonts w:asciiTheme="minorHAnsi" w:eastAsia="Palatino" w:hAnsiTheme="minorHAnsi" w:cs="Palatino"/>
          <w:lang w:val="en-GB"/>
        </w:rPr>
        <w:lastRenderedPageBreak/>
        <w:t xml:space="preserve">populations, this implies that there is some degree of parallel evolution in </w:t>
      </w:r>
      <w:proofErr w:type="spellStart"/>
      <w:r w:rsidRPr="29DE7FDD">
        <w:rPr>
          <w:rFonts w:asciiTheme="minorHAnsi" w:eastAsia="Palatino" w:hAnsiTheme="minorHAnsi" w:cs="Palatino"/>
          <w:lang w:val="en-GB"/>
        </w:rPr>
        <w:t>feralisation</w:t>
      </w:r>
      <w:proofErr w:type="spellEnd"/>
      <w:r w:rsidRPr="29DE7FDD">
        <w:rPr>
          <w:rFonts w:asciiTheme="minorHAnsi" w:eastAsia="Palatino" w:hAnsiTheme="minorHAnsi" w:cs="Palatino"/>
          <w:lang w:val="en-GB"/>
        </w:rPr>
        <w:t xml:space="preserve"> selection. The same genes show signatures of selection, at least partly, indicating that the </w:t>
      </w:r>
      <w:proofErr w:type="spellStart"/>
      <w:r w:rsidRPr="29DE7FDD">
        <w:rPr>
          <w:rFonts w:asciiTheme="minorHAnsi" w:eastAsia="Palatino" w:hAnsiTheme="minorHAnsi" w:cs="Palatino"/>
          <w:lang w:val="en-GB"/>
        </w:rPr>
        <w:t>feralisation</w:t>
      </w:r>
      <w:proofErr w:type="spellEnd"/>
      <w:r w:rsidRPr="29DE7FDD">
        <w:rPr>
          <w:rFonts w:asciiTheme="minorHAnsi" w:eastAsia="Palatino" w:hAnsiTheme="minorHAnsi" w:cs="Palatino"/>
          <w:lang w:val="en-GB"/>
        </w:rPr>
        <w:t xml:space="preserve"> syndrome appears to be relatively stable, with the same genes selected upon in these two very distinct populations. With these common genes, it is still unknown whether the same mutations/ polymorphisms are responsible for modifying expression in both populations. Given the relative divergence between the populations, it seems unlikely that the same actual mutations are being selected upon, however without actual mutation identification this is impossible to verify. In terms of a possible </w:t>
      </w:r>
      <w:proofErr w:type="spellStart"/>
      <w:r w:rsidRPr="29DE7FDD">
        <w:rPr>
          <w:rFonts w:asciiTheme="minorHAnsi" w:eastAsia="Palatino" w:hAnsiTheme="minorHAnsi" w:cs="Palatino"/>
          <w:lang w:val="en-GB"/>
        </w:rPr>
        <w:t>feralisation</w:t>
      </w:r>
      <w:proofErr w:type="spellEnd"/>
      <w:r w:rsidRPr="29DE7FDD">
        <w:rPr>
          <w:rFonts w:asciiTheme="minorHAnsi" w:eastAsia="Palatino" w:hAnsiTheme="minorHAnsi" w:cs="Palatino"/>
          <w:lang w:val="en-GB"/>
        </w:rPr>
        <w:t xml:space="preserve"> syndrome in the chicken, it would appear that this involves a return to very similar phenotypes in both populations, with both displaying a return to a phenotype very similar to the wild RJF. Weight is decreased, comb size is decreased, and plumage colour returns to a RJF-type patterning. Most remarkably, it seems that the </w:t>
      </w:r>
      <w:proofErr w:type="spellStart"/>
      <w:r w:rsidRPr="29DE7FDD">
        <w:rPr>
          <w:rFonts w:asciiTheme="minorHAnsi" w:eastAsia="Palatino" w:hAnsiTheme="minorHAnsi" w:cs="Palatino"/>
          <w:lang w:val="en-GB"/>
        </w:rPr>
        <w:t>feralisation</w:t>
      </w:r>
      <w:proofErr w:type="spellEnd"/>
      <w:r w:rsidRPr="29DE7FDD">
        <w:rPr>
          <w:rFonts w:asciiTheme="minorHAnsi" w:eastAsia="Palatino" w:hAnsiTheme="minorHAnsi" w:cs="Palatino"/>
          <w:lang w:val="en-GB"/>
        </w:rPr>
        <w:t xml:space="preserve"> syndrome is replicated to a</w:t>
      </w:r>
      <w:r w:rsidR="006317A8">
        <w:rPr>
          <w:rFonts w:asciiTheme="minorHAnsi" w:eastAsia="Palatino" w:hAnsiTheme="minorHAnsi" w:cs="Palatino"/>
          <w:lang w:val="en-GB"/>
        </w:rPr>
        <w:t>n</w:t>
      </w:r>
      <w:r w:rsidRPr="29DE7FDD">
        <w:rPr>
          <w:rFonts w:asciiTheme="minorHAnsi" w:eastAsia="Palatino" w:hAnsiTheme="minorHAnsi" w:cs="Palatino"/>
          <w:lang w:val="en-GB"/>
        </w:rPr>
        <w:t xml:space="preserve"> extent (though not fully) between entirely separate populations, at least in the case of the feral chickens present on Hawaii and Bermuda. In a similar manner to domestication, there is also the potential that </w:t>
      </w:r>
      <w:proofErr w:type="spellStart"/>
      <w:r w:rsidRPr="29DE7FDD">
        <w:rPr>
          <w:rFonts w:asciiTheme="minorHAnsi" w:eastAsia="Palatino" w:hAnsiTheme="minorHAnsi" w:cs="Palatino"/>
          <w:lang w:val="en-GB"/>
        </w:rPr>
        <w:t>feralisation</w:t>
      </w:r>
      <w:proofErr w:type="spellEnd"/>
      <w:r w:rsidRPr="29DE7FDD">
        <w:rPr>
          <w:rFonts w:asciiTheme="minorHAnsi" w:eastAsia="Palatino" w:hAnsiTheme="minorHAnsi" w:cs="Palatino"/>
          <w:lang w:val="en-GB"/>
        </w:rPr>
        <w:t xml:space="preserve"> is also driven by a distinct set of genes/ gene polymorphisms that are common between distinct populations. </w:t>
      </w:r>
    </w:p>
    <w:p w14:paraId="675A8B55" w14:textId="512A5884" w:rsidR="690E837E" w:rsidRPr="0002460C" w:rsidRDefault="690E837E" w:rsidP="00A3420B">
      <w:pPr>
        <w:spacing w:before="240" w:line="360" w:lineRule="auto"/>
        <w:rPr>
          <w:rFonts w:asciiTheme="minorHAnsi" w:eastAsia="Calibri" w:hAnsiTheme="minorHAnsi" w:cs="Calibri"/>
          <w:b/>
          <w:bCs/>
          <w:lang w:val="en-GB"/>
        </w:rPr>
      </w:pPr>
    </w:p>
    <w:p w14:paraId="1D0D0D0D" w14:textId="18ACF97A" w:rsidR="690E837E" w:rsidRDefault="690E837E" w:rsidP="00491BC7">
      <w:pPr>
        <w:spacing w:after="60" w:line="360" w:lineRule="auto"/>
        <w:outlineLvl w:val="0"/>
        <w:rPr>
          <w:rFonts w:asciiTheme="minorHAnsi" w:eastAsia="Palatino" w:hAnsiTheme="minorHAnsi" w:cs="Palatino"/>
          <w:b/>
          <w:bCs/>
          <w:lang w:val="en-GB"/>
        </w:rPr>
      </w:pPr>
      <w:r w:rsidRPr="0002460C">
        <w:rPr>
          <w:rFonts w:asciiTheme="minorHAnsi" w:eastAsia="Palatino" w:hAnsiTheme="minorHAnsi" w:cs="Palatino"/>
          <w:b/>
          <w:bCs/>
          <w:lang w:val="en-GB"/>
        </w:rPr>
        <w:t>Functional implications of outlier loci in Bermuda’s feral chickens</w:t>
      </w:r>
    </w:p>
    <w:p w14:paraId="0AA85C90" w14:textId="63B72B15" w:rsidR="002C19DB" w:rsidRDefault="00320C8C" w:rsidP="29DE7FDD">
      <w:pPr>
        <w:spacing w:after="60" w:line="360" w:lineRule="auto"/>
        <w:rPr>
          <w:rFonts w:asciiTheme="minorHAnsi" w:eastAsia="Palatino" w:hAnsiTheme="minorHAnsi" w:cs="Palatino"/>
          <w:lang w:val="en-GB"/>
        </w:rPr>
      </w:pPr>
      <w:r w:rsidRPr="29DE7FDD">
        <w:rPr>
          <w:rFonts w:asciiTheme="minorHAnsi" w:eastAsia="Palatino" w:hAnsiTheme="minorHAnsi" w:cs="Palatino"/>
          <w:lang w:val="en-GB"/>
        </w:rPr>
        <w:t xml:space="preserve">By looking at the gene function and annotation </w:t>
      </w:r>
      <w:r w:rsidR="00E63418" w:rsidRPr="29DE7FDD">
        <w:rPr>
          <w:rFonts w:asciiTheme="minorHAnsi" w:eastAsia="Palatino" w:hAnsiTheme="minorHAnsi" w:cs="Palatino"/>
          <w:lang w:val="en-GB"/>
        </w:rPr>
        <w:t xml:space="preserve">we can derive clues as to which traits appear to be most affected by </w:t>
      </w:r>
      <w:proofErr w:type="spellStart"/>
      <w:r w:rsidR="00E63418" w:rsidRPr="29DE7FDD">
        <w:rPr>
          <w:rFonts w:asciiTheme="minorHAnsi" w:eastAsia="Palatino" w:hAnsiTheme="minorHAnsi" w:cs="Palatino"/>
          <w:lang w:val="en-GB"/>
        </w:rPr>
        <w:t>feralisation</w:t>
      </w:r>
      <w:proofErr w:type="spellEnd"/>
      <w:r w:rsidR="00E63418" w:rsidRPr="29DE7FDD">
        <w:rPr>
          <w:rFonts w:asciiTheme="minorHAnsi" w:eastAsia="Palatino" w:hAnsiTheme="minorHAnsi" w:cs="Palatino"/>
          <w:lang w:val="en-GB"/>
        </w:rPr>
        <w:t xml:space="preserve"> selection. In particular, those regions that were shared between both Hawaiian and Bermudian birds are significant. Looking at the genes, these are involved in </w:t>
      </w:r>
      <w:r w:rsidR="00C44EEA" w:rsidRPr="29DE7FDD">
        <w:rPr>
          <w:rFonts w:asciiTheme="minorHAnsi" w:eastAsia="Palatino" w:hAnsiTheme="minorHAnsi" w:cs="Palatino"/>
          <w:lang w:val="en-GB"/>
        </w:rPr>
        <w:t>anxiety and related behaviour (</w:t>
      </w:r>
      <w:r w:rsidR="00F4664C" w:rsidRPr="003E5C34">
        <w:rPr>
          <w:rFonts w:asciiTheme="minorHAnsi" w:eastAsia="Palatino" w:hAnsiTheme="minorHAnsi" w:cs="Palatino"/>
          <w:i/>
          <w:lang w:val="en-GB"/>
        </w:rPr>
        <w:t>SLITRK1, LIN7B, BDNF, SCN2A</w:t>
      </w:r>
      <w:r w:rsidR="00F4664C" w:rsidRPr="29DE7FDD">
        <w:rPr>
          <w:rFonts w:asciiTheme="minorHAnsi" w:eastAsia="Palatino" w:hAnsiTheme="minorHAnsi" w:cs="Palatino"/>
          <w:lang w:val="en-GB"/>
        </w:rPr>
        <w:t xml:space="preserve"> and </w:t>
      </w:r>
      <w:r w:rsidR="00F4664C" w:rsidRPr="003E5C34">
        <w:rPr>
          <w:rFonts w:asciiTheme="minorHAnsi" w:eastAsia="Palatino" w:hAnsiTheme="minorHAnsi" w:cs="Palatino"/>
          <w:i/>
          <w:lang w:val="en-GB"/>
        </w:rPr>
        <w:t>SCN3A</w:t>
      </w:r>
      <w:r w:rsidR="00C44EEA" w:rsidRPr="29DE7FDD">
        <w:rPr>
          <w:rFonts w:asciiTheme="minorHAnsi" w:eastAsia="Palatino" w:hAnsiTheme="minorHAnsi" w:cs="Palatino"/>
          <w:lang w:val="en-GB"/>
        </w:rPr>
        <w:t xml:space="preserve">), </w:t>
      </w:r>
      <w:proofErr w:type="spellStart"/>
      <w:r w:rsidR="00F4664C" w:rsidRPr="29DE7FDD">
        <w:rPr>
          <w:rFonts w:asciiTheme="minorHAnsi" w:eastAsia="Palatino" w:hAnsiTheme="minorHAnsi" w:cs="Palatino"/>
          <w:lang w:val="en-GB"/>
        </w:rPr>
        <w:t>estrogen</w:t>
      </w:r>
      <w:proofErr w:type="spellEnd"/>
      <w:r w:rsidR="00F4664C" w:rsidRPr="29DE7FDD">
        <w:rPr>
          <w:rFonts w:asciiTheme="minorHAnsi" w:eastAsia="Palatino" w:hAnsiTheme="minorHAnsi" w:cs="Palatino"/>
          <w:lang w:val="en-GB"/>
        </w:rPr>
        <w:t xml:space="preserve"> receptors and mitosis (</w:t>
      </w:r>
      <w:r w:rsidR="00F4664C" w:rsidRPr="003E5C34">
        <w:rPr>
          <w:rFonts w:asciiTheme="minorHAnsi" w:eastAsia="Palatino" w:hAnsiTheme="minorHAnsi" w:cs="Palatino"/>
          <w:i/>
          <w:lang w:val="en-GB"/>
        </w:rPr>
        <w:t>KIF18A</w:t>
      </w:r>
      <w:r w:rsidR="00F4664C" w:rsidRPr="29DE7FDD">
        <w:rPr>
          <w:rFonts w:asciiTheme="minorHAnsi" w:eastAsia="Palatino" w:hAnsiTheme="minorHAnsi" w:cs="Palatino"/>
          <w:lang w:val="en-GB"/>
        </w:rPr>
        <w:t>), bone remodelling (</w:t>
      </w:r>
      <w:r w:rsidR="00F4664C" w:rsidRPr="003E5C34">
        <w:rPr>
          <w:rFonts w:asciiTheme="minorHAnsi" w:eastAsia="Palatino" w:hAnsiTheme="minorHAnsi" w:cs="Palatino"/>
          <w:i/>
          <w:lang w:val="en-GB"/>
        </w:rPr>
        <w:t>LGR4</w:t>
      </w:r>
      <w:r w:rsidR="00F4664C" w:rsidRPr="29DE7FDD">
        <w:rPr>
          <w:rFonts w:asciiTheme="minorHAnsi" w:eastAsia="Palatino" w:hAnsiTheme="minorHAnsi" w:cs="Palatino"/>
          <w:lang w:val="en-GB"/>
        </w:rPr>
        <w:t>), eye development (</w:t>
      </w:r>
      <w:r w:rsidR="00F4664C" w:rsidRPr="003E5C34">
        <w:rPr>
          <w:rFonts w:asciiTheme="minorHAnsi" w:eastAsia="Palatino" w:hAnsiTheme="minorHAnsi" w:cs="Palatino"/>
          <w:i/>
          <w:lang w:val="en-GB"/>
        </w:rPr>
        <w:t xml:space="preserve">TMX3, </w:t>
      </w:r>
      <w:r w:rsidR="00351DC3" w:rsidRPr="003E5C34">
        <w:rPr>
          <w:rFonts w:asciiTheme="minorHAnsi" w:hAnsiTheme="minorHAnsi"/>
          <w:i/>
          <w:lang w:val="en-GB"/>
        </w:rPr>
        <w:t xml:space="preserve">CCDC102B, </w:t>
      </w:r>
      <w:r w:rsidR="00F4664C" w:rsidRPr="003E5C34">
        <w:rPr>
          <w:rFonts w:asciiTheme="minorHAnsi" w:eastAsia="Palatino" w:hAnsiTheme="minorHAnsi" w:cs="Palatino"/>
          <w:i/>
          <w:lang w:val="en-GB"/>
        </w:rPr>
        <w:t>LGR4</w:t>
      </w:r>
      <w:r w:rsidR="00F4664C" w:rsidRPr="29DE7FDD">
        <w:rPr>
          <w:rFonts w:asciiTheme="minorHAnsi" w:eastAsia="Palatino" w:hAnsiTheme="minorHAnsi" w:cs="Palatino"/>
          <w:lang w:val="en-GB"/>
        </w:rPr>
        <w:t>)</w:t>
      </w:r>
      <w:r w:rsidR="00C44EEA" w:rsidRPr="29DE7FDD">
        <w:rPr>
          <w:rFonts w:asciiTheme="minorHAnsi" w:eastAsia="Palatino" w:hAnsiTheme="minorHAnsi" w:cs="Palatino"/>
          <w:lang w:val="en-GB"/>
        </w:rPr>
        <w:t>, and also methyltransferase</w:t>
      </w:r>
      <w:r w:rsidR="00F4664C" w:rsidRPr="29DE7FDD">
        <w:rPr>
          <w:rFonts w:asciiTheme="minorHAnsi" w:eastAsia="Palatino" w:hAnsiTheme="minorHAnsi" w:cs="Palatino"/>
          <w:lang w:val="en-GB"/>
        </w:rPr>
        <w:t>/ methylation (</w:t>
      </w:r>
      <w:r w:rsidR="00F4664C" w:rsidRPr="003E5C34">
        <w:rPr>
          <w:rFonts w:asciiTheme="minorHAnsi" w:eastAsia="Palatino" w:hAnsiTheme="minorHAnsi" w:cs="Palatino"/>
          <w:i/>
          <w:lang w:val="en-GB"/>
        </w:rPr>
        <w:t>METTL15, 7SK</w:t>
      </w:r>
      <w:r w:rsidR="00F4664C" w:rsidRPr="29DE7FDD">
        <w:rPr>
          <w:rFonts w:asciiTheme="minorHAnsi" w:eastAsia="Palatino" w:hAnsiTheme="minorHAnsi" w:cs="Palatino"/>
          <w:lang w:val="en-GB"/>
        </w:rPr>
        <w:t>)</w:t>
      </w:r>
      <w:r w:rsidR="00C44EEA" w:rsidRPr="29DE7FDD">
        <w:rPr>
          <w:rFonts w:asciiTheme="minorHAnsi" w:eastAsia="Palatino" w:hAnsiTheme="minorHAnsi" w:cs="Palatino"/>
          <w:lang w:val="en-GB"/>
        </w:rPr>
        <w:t xml:space="preserve">. </w:t>
      </w:r>
      <w:r w:rsidR="00BF2CF8" w:rsidRPr="003E5C34">
        <w:rPr>
          <w:rFonts w:asciiTheme="minorHAnsi" w:eastAsia="Palatino" w:hAnsiTheme="minorHAnsi" w:cs="Palatino"/>
          <w:i/>
          <w:lang w:val="en-GB"/>
        </w:rPr>
        <w:t>SLITRK1</w:t>
      </w:r>
      <w:r w:rsidR="00BF2CF8" w:rsidRPr="29DE7FDD">
        <w:rPr>
          <w:rFonts w:asciiTheme="minorHAnsi" w:eastAsia="Palatino" w:hAnsiTheme="minorHAnsi" w:cs="Palatino"/>
          <w:lang w:val="en-GB"/>
        </w:rPr>
        <w:t xml:space="preserve"> is a neural transmembrane protein </w:t>
      </w:r>
      <w:r w:rsidR="00BF2CF8" w:rsidRPr="29DE7FDD">
        <w:rPr>
          <w:rFonts w:asciiTheme="minorHAnsi" w:eastAsia="Palatino" w:hAnsiTheme="minorHAnsi" w:cs="Palatino"/>
          <w:lang w:val="en-GB"/>
        </w:rPr>
        <w:fldChar w:fldCharType="begin">
          <w:fldData xml:space="preserve">PEVuZE5vdGU+PENpdGU+PEF1dGhvcj5BcnVnYTwvQXV0aG9yPjxZZWFyPjIwMDM8L1llYXI+PFJl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PEVuZE5vdGU+PENpdGU+PEF1dGhvcj5BcnVnYTwvQXV0aG9yPjxZZWFyPjIwMDM8L1llYXI+PFJl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BF2CF8" w:rsidRPr="29DE7FDD">
        <w:rPr>
          <w:rFonts w:asciiTheme="minorHAnsi" w:eastAsia="Palatino" w:hAnsiTheme="minorHAnsi" w:cs="Palatino"/>
          <w:lang w:val="en-GB"/>
        </w:rPr>
      </w:r>
      <w:r w:rsidR="00BF2CF8"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(Aruga &amp; Mikoshiba, 2003)</w:t>
      </w:r>
      <w:r w:rsidR="00BF2CF8" w:rsidRPr="29DE7FDD">
        <w:rPr>
          <w:rFonts w:asciiTheme="minorHAnsi" w:eastAsia="Palatino" w:hAnsiTheme="minorHAnsi" w:cs="Palatino"/>
          <w:lang w:val="en-GB"/>
        </w:rPr>
        <w:fldChar w:fldCharType="end"/>
      </w:r>
      <w:r w:rsidR="00BF2CF8" w:rsidRPr="29DE7FDD">
        <w:rPr>
          <w:rFonts w:asciiTheme="minorHAnsi" w:eastAsia="Palatino" w:hAnsiTheme="minorHAnsi" w:cs="Palatino"/>
          <w:lang w:val="en-GB"/>
        </w:rPr>
        <w:t xml:space="preserve"> that promotes the development of excitatory synapses</w:t>
      </w:r>
      <w:r w:rsidR="006317A8">
        <w:rPr>
          <w:rFonts w:asciiTheme="minorHAnsi" w:eastAsia="Palatino" w:hAnsiTheme="minorHAnsi" w:cs="Palatino"/>
          <w:lang w:val="en-GB"/>
        </w:rPr>
        <w:t xml:space="preserve"> </w:t>
      </w:r>
      <w:r w:rsidR="00BF2CF8"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&lt;EndNote&gt;&lt;Cite&gt;&lt;Author&gt;Beaubien&lt;/Author&gt;&lt;Year&gt;2016&lt;/Year&gt;&lt;RecNum&gt;1900&lt;/RecNum&gt;&lt;DisplayText&gt;(Beaubien, Raja, Kennedy, Fournier, &amp;amp; Cloutier, 2016)&lt;/DisplayText&gt;&lt;record&gt;&lt;rec-number&gt;1900&lt;/rec-number&gt;&lt;foreign-keys&gt;&lt;key app="EN" db-id="wtdwz02w6dfzvgex5xpxwpt8eax2fvfzefre" timestamp="1592828751"&gt;1900&lt;/key&gt;&lt;/foreign-keys&gt;&lt;ref-type name="Journal Article"&gt;17&lt;/ref-type&gt;&lt;contributors&gt;&lt;authors&gt;&lt;author&gt;Beaubien, F.&lt;/author&gt;&lt;author&gt;Raja, R.&lt;/author&gt;&lt;author&gt;Kennedy, T. E.&lt;/author&gt;&lt;author&gt;Fournier, A. E.&lt;/author&gt;&lt;author&gt;Cloutier, J. F.&lt;/author&gt;&lt;/authors&gt;&lt;/contributors&gt;&lt;auth-address&gt;Montreal Neurological Institute, Centre for Neuronal Survival, 3801 University, Montréal, Québec, H3A 2B4, Canada.&amp;#xD;Integrated Program in Neuroscience, McGill University, Canada.&amp;#xD;Department of Neurology and Neurosurgery, McGill University, Canada.&lt;/auth-address&gt;&lt;titles&gt;&lt;title&gt;Slitrk1 is localized to excitatory synapses and promotes their development&lt;/title&gt;&lt;secondary-title&gt;Sci Rep&lt;/secondary-title&gt;&lt;alt-title&gt;Scientific reports&lt;/alt-title&gt;&lt;/titles&gt;&lt;alt-periodical&gt;&lt;full-title&gt;Scientific Reports&lt;/full-title&gt;&lt;/alt-periodical&gt;&lt;pages&gt;27343&lt;/pages&gt;&lt;volume&gt;6&lt;/volume&gt;&lt;edition&gt;2016/06/09&lt;/edition&gt;&lt;keywords&gt;&lt;keyword&gt;Animals&lt;/keyword&gt;&lt;keyword&gt;Cells, Cultured&lt;/keyword&gt;&lt;keyword&gt;Hippocampus/*physiology&lt;/keyword&gt;&lt;keyword&gt;Humans&lt;/keyword&gt;&lt;keyword&gt;Membrane Proteins/*analysis&lt;/keyword&gt;&lt;keyword&gt;Nerve Tissue Proteins/*analysis&lt;/keyword&gt;&lt;keyword&gt;Rats, Sprague-Dawley&lt;/keyword&gt;&lt;keyword&gt;Synapses/*chemistry/*physiology&lt;/keyword&gt;&lt;/keywords&gt;&lt;dates&gt;&lt;year&gt;2016&lt;/year&gt;&lt;pub-dates&gt;&lt;date&gt;Jun 7&lt;/date&gt;&lt;/pub-dates&gt;&lt;/dates&gt;&lt;isbn&gt;2045-2322&lt;/isbn&gt;&lt;accession-num&gt;27273464&lt;/accession-num&gt;&lt;urls&gt;&lt;/urls&gt;&lt;custom2&gt;Pmc4895136&lt;/custom2&gt;&lt;electronic-resource-num&gt;10.1038/srep27343&lt;/electronic-resource-num&gt;&lt;remote-database-provider&gt;NLM&lt;/remote-database-provider&gt;&lt;language&gt;eng&lt;/language&gt;&lt;/record&gt;&lt;/Cite&gt;&lt;/EndNote&gt;</w:instrText>
      </w:r>
      <w:r w:rsidR="00BF2CF8"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(Beaubien, Raja, Kennedy, Fournier, &amp; Cloutier, 2016)</w:t>
      </w:r>
      <w:r w:rsidR="00BF2CF8" w:rsidRPr="29DE7FDD">
        <w:rPr>
          <w:rFonts w:asciiTheme="minorHAnsi" w:eastAsia="Palatino" w:hAnsiTheme="minorHAnsi" w:cs="Palatino"/>
          <w:lang w:val="en-GB"/>
        </w:rPr>
        <w:fldChar w:fldCharType="end"/>
      </w:r>
      <w:r w:rsidR="00BF2CF8" w:rsidRPr="29DE7FDD">
        <w:rPr>
          <w:rFonts w:asciiTheme="minorHAnsi" w:eastAsia="Palatino" w:hAnsiTheme="minorHAnsi" w:cs="Palatino"/>
          <w:lang w:val="en-GB"/>
        </w:rPr>
        <w:t xml:space="preserve">. It has been shown to affect anxiety-like behaviour in mice </w:t>
      </w:r>
      <w:r w:rsidR="00BF2CF8" w:rsidRPr="29DE7FDD">
        <w:rPr>
          <w:rFonts w:asciiTheme="minorHAnsi" w:eastAsia="Palatino" w:hAnsiTheme="minorHAnsi" w:cs="Palatino"/>
          <w:lang w:val="en-GB"/>
        </w:rPr>
        <w:fldChar w:fldCharType="begin">
          <w:fldData xml:space="preserve">PEVuZE5vdGU+PENpdGU+PEF1dGhvcj5LYXRheWFtYTwvQXV0aG9yPjxZZWFyPjIwMTA8L1llYXI+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PEVuZE5vdGU+PENpdGU+PEF1dGhvcj5LYXRheWFtYTwvQXV0aG9yPjxZZWFyPjIwMTA8L1llYXI+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BF2CF8" w:rsidRPr="29DE7FDD">
        <w:rPr>
          <w:rFonts w:asciiTheme="minorHAnsi" w:eastAsia="Palatino" w:hAnsiTheme="minorHAnsi" w:cs="Palatino"/>
          <w:lang w:val="en-GB"/>
        </w:rPr>
      </w:r>
      <w:r w:rsidR="00BF2CF8"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(Katayama et al., 2010)</w:t>
      </w:r>
      <w:r w:rsidR="00BF2CF8" w:rsidRPr="29DE7FDD">
        <w:rPr>
          <w:rFonts w:asciiTheme="minorHAnsi" w:eastAsia="Palatino" w:hAnsiTheme="minorHAnsi" w:cs="Palatino"/>
          <w:lang w:val="en-GB"/>
        </w:rPr>
        <w:fldChar w:fldCharType="end"/>
      </w:r>
      <w:r w:rsidR="00BF2CF8" w:rsidRPr="29DE7FDD">
        <w:rPr>
          <w:rFonts w:asciiTheme="minorHAnsi" w:eastAsia="Palatino" w:hAnsiTheme="minorHAnsi" w:cs="Palatino"/>
          <w:lang w:val="en-GB"/>
        </w:rPr>
        <w:t xml:space="preserve">, </w:t>
      </w:r>
      <w:r w:rsidR="00E453A6" w:rsidRPr="29DE7FDD">
        <w:rPr>
          <w:rFonts w:asciiTheme="minorHAnsi" w:eastAsia="Palatino" w:hAnsiTheme="minorHAnsi" w:cs="Palatino"/>
          <w:lang w:val="en-GB"/>
        </w:rPr>
        <w:t xml:space="preserve">as well as </w:t>
      </w:r>
      <w:r w:rsidR="00BF2CF8" w:rsidRPr="29DE7FDD">
        <w:rPr>
          <w:rFonts w:asciiTheme="minorHAnsi" w:eastAsia="Palatino" w:hAnsiTheme="minorHAnsi" w:cs="Palatino"/>
          <w:lang w:val="en-GB"/>
        </w:rPr>
        <w:t xml:space="preserve">OCD behaviour </w:t>
      </w:r>
      <w:r w:rsidR="00BF2CF8" w:rsidRPr="29DE7FDD">
        <w:rPr>
          <w:rFonts w:asciiTheme="minorHAnsi" w:eastAsia="Palatino" w:hAnsiTheme="minorHAnsi" w:cs="Palatino"/>
          <w:lang w:val="en-GB"/>
        </w:rPr>
        <w:fldChar w:fldCharType="begin">
          <w:fldData xml:space="preserve">PEVuZE5vdGU+PENpdGU+PEF1dGhvcj5NZWxvLUZlbGlwcGU8L0F1dGhvcj48WWVhcj4yMDE5PC9Z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PEVuZE5vdGU+PENpdGU+PEF1dGhvcj5NZWxvLUZlbGlwcGU8L0F1dGhvcj48WWVhcj4yMDE5PC9Z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BF2CF8" w:rsidRPr="29DE7FDD">
        <w:rPr>
          <w:rFonts w:asciiTheme="minorHAnsi" w:eastAsia="Palatino" w:hAnsiTheme="minorHAnsi" w:cs="Palatino"/>
          <w:lang w:val="en-GB"/>
        </w:rPr>
      </w:r>
      <w:r w:rsidR="00BF2CF8"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(Melo-Felippe, Fontenelle, &amp; Kohlrausch, 2019; Ozomaro et al., 2013)</w:t>
      </w:r>
      <w:r w:rsidR="00BF2CF8" w:rsidRPr="29DE7FDD">
        <w:rPr>
          <w:rFonts w:asciiTheme="minorHAnsi" w:eastAsia="Palatino" w:hAnsiTheme="minorHAnsi" w:cs="Palatino"/>
          <w:lang w:val="en-GB"/>
        </w:rPr>
        <w:fldChar w:fldCharType="end"/>
      </w:r>
      <w:r w:rsidR="00BF2CF8" w:rsidRPr="29DE7FDD">
        <w:rPr>
          <w:rFonts w:asciiTheme="minorHAnsi" w:eastAsia="Palatino" w:hAnsiTheme="minorHAnsi" w:cs="Palatino"/>
          <w:lang w:val="en-GB"/>
        </w:rPr>
        <w:t>, schizophrenia</w:t>
      </w:r>
      <w:r w:rsidR="00E453A6" w:rsidRPr="29DE7FDD">
        <w:rPr>
          <w:rFonts w:asciiTheme="minorHAnsi" w:eastAsia="Palatino" w:hAnsiTheme="minorHAnsi" w:cs="Palatino"/>
          <w:lang w:val="en-GB"/>
        </w:rPr>
        <w:t xml:space="preserve"> </w:t>
      </w:r>
      <w:r w:rsidR="00E453A6" w:rsidRPr="29DE7FDD">
        <w:rPr>
          <w:rFonts w:asciiTheme="minorHAnsi" w:eastAsia="Palatino" w:hAnsiTheme="minorHAnsi" w:cs="Palatino"/>
          <w:lang w:val="en-GB"/>
        </w:rPr>
        <w:fldChar w:fldCharType="begin">
          <w:fldData xml:space="preserve">PEVuZE5vdGU+PENpdGU+PEF1dGhvcj5MaTwvQXV0aG9yPjxZZWFyPjIwMTg8L1llYXI+PFJlY051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=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PEVuZE5vdGU+PENpdGU+PEF1dGhvcj5MaTwvQXV0aG9yPjxZZWFyPjIwMTg8L1llYXI+PFJlY051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=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E453A6" w:rsidRPr="29DE7FDD">
        <w:rPr>
          <w:rFonts w:asciiTheme="minorHAnsi" w:eastAsia="Palatino" w:hAnsiTheme="minorHAnsi" w:cs="Palatino"/>
          <w:lang w:val="en-GB"/>
        </w:rPr>
      </w:r>
      <w:r w:rsidR="00E453A6"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(J. Li, Yoshikawa, Brennan, Ramsey, &amp; Meltzer, 2018; Proenca, Gao, Shmelkov, Rafii, &amp; Lee, 2011)</w:t>
      </w:r>
      <w:r w:rsidR="00E453A6" w:rsidRPr="29DE7FDD">
        <w:rPr>
          <w:rFonts w:asciiTheme="minorHAnsi" w:eastAsia="Palatino" w:hAnsiTheme="minorHAnsi" w:cs="Palatino"/>
          <w:lang w:val="en-GB"/>
        </w:rPr>
        <w:fldChar w:fldCharType="end"/>
      </w:r>
      <w:r w:rsidR="00E453A6" w:rsidRPr="29DE7FDD">
        <w:rPr>
          <w:rFonts w:asciiTheme="minorHAnsi" w:eastAsia="Palatino" w:hAnsiTheme="minorHAnsi" w:cs="Palatino"/>
          <w:lang w:val="en-GB"/>
        </w:rPr>
        <w:t xml:space="preserve">, and Tourette’s syndrome </w:t>
      </w:r>
      <w:r w:rsidR="00E453A6" w:rsidRPr="29DE7FDD">
        <w:rPr>
          <w:rFonts w:asciiTheme="minorHAnsi" w:eastAsia="Palatino" w:hAnsiTheme="minorHAnsi" w:cs="Palatino"/>
          <w:lang w:val="en-GB"/>
        </w:rPr>
        <w:fldChar w:fldCharType="begin">
          <w:fldData xml:space="preserve">PEVuZE5vdGU+PENpdGU+PEF1dGhvcj5QYXNjaG91PC9BdXRob3I+PFllYXI+MjAxMzwvWWVhcj48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PEVuZE5vdGU+PENpdGU+PEF1dGhvcj5QYXNjaG91PC9BdXRob3I+PFllYXI+MjAxMzwvWWVhcj48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E453A6" w:rsidRPr="29DE7FDD">
        <w:rPr>
          <w:rFonts w:asciiTheme="minorHAnsi" w:eastAsia="Palatino" w:hAnsiTheme="minorHAnsi" w:cs="Palatino"/>
          <w:lang w:val="en-GB"/>
        </w:rPr>
      </w:r>
      <w:r w:rsidR="00E453A6"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(Inai et al., 2015; Paschou, 2013; Yasmeen et al., 2013)</w:t>
      </w:r>
      <w:r w:rsidR="00E453A6" w:rsidRPr="29DE7FDD">
        <w:rPr>
          <w:rFonts w:asciiTheme="minorHAnsi" w:eastAsia="Palatino" w:hAnsiTheme="minorHAnsi" w:cs="Palatino"/>
          <w:lang w:val="en-GB"/>
        </w:rPr>
        <w:fldChar w:fldCharType="end"/>
      </w:r>
      <w:r w:rsidR="00E453A6" w:rsidRPr="29DE7FDD">
        <w:rPr>
          <w:rFonts w:asciiTheme="minorHAnsi" w:eastAsia="Palatino" w:hAnsiTheme="minorHAnsi" w:cs="Palatino"/>
          <w:lang w:val="en-GB"/>
        </w:rPr>
        <w:t xml:space="preserve">. LIN7b </w:t>
      </w:r>
      <w:r w:rsidR="001548FD" w:rsidRPr="29DE7FDD">
        <w:rPr>
          <w:rFonts w:asciiTheme="minorHAnsi" w:eastAsia="Palatino" w:hAnsiTheme="minorHAnsi" w:cs="Palatino"/>
          <w:lang w:val="en-GB"/>
        </w:rPr>
        <w:t>regulates</w:t>
      </w:r>
      <w:r w:rsidR="00E453A6" w:rsidRPr="29DE7FDD">
        <w:rPr>
          <w:rFonts w:asciiTheme="minorHAnsi" w:eastAsia="Palatino" w:hAnsiTheme="minorHAnsi" w:cs="Palatino"/>
          <w:lang w:val="en-GB"/>
        </w:rPr>
        <w:t xml:space="preserve"> brain development</w:t>
      </w:r>
      <w:r w:rsidR="00DE445C" w:rsidRPr="29DE7FDD">
        <w:rPr>
          <w:rFonts w:asciiTheme="minorHAnsi" w:eastAsia="Palatino" w:hAnsiTheme="minorHAnsi" w:cs="Palatino"/>
          <w:lang w:val="en-GB"/>
        </w:rPr>
        <w:t xml:space="preserve"> and behaviour</w:t>
      </w:r>
      <w:r w:rsidR="00E453A6" w:rsidRPr="29DE7FDD">
        <w:rPr>
          <w:rFonts w:asciiTheme="minorHAnsi" w:eastAsia="Palatino" w:hAnsiTheme="minorHAnsi" w:cs="Palatino"/>
          <w:lang w:val="en-GB"/>
        </w:rPr>
        <w:t xml:space="preserve">, with implications </w:t>
      </w:r>
      <w:r w:rsidR="00DE445C" w:rsidRPr="29DE7FDD">
        <w:rPr>
          <w:rFonts w:asciiTheme="minorHAnsi" w:eastAsia="Palatino" w:hAnsiTheme="minorHAnsi" w:cs="Palatino"/>
          <w:lang w:val="en-GB"/>
        </w:rPr>
        <w:t xml:space="preserve">for a role in </w:t>
      </w:r>
      <w:r w:rsidR="00DE445C" w:rsidRPr="29DE7FDD">
        <w:rPr>
          <w:rFonts w:asciiTheme="minorHAnsi" w:eastAsia="Palatino" w:hAnsiTheme="minorHAnsi" w:cs="Palatino"/>
          <w:lang w:val="en-GB"/>
        </w:rPr>
        <w:lastRenderedPageBreak/>
        <w:t xml:space="preserve">in autism </w:t>
      </w:r>
      <w:r w:rsidR="00DE445C" w:rsidRPr="29DE7FDD">
        <w:rPr>
          <w:rFonts w:asciiTheme="minorHAnsi" w:eastAsia="Palatino" w:hAnsiTheme="minorHAnsi" w:cs="Palatino"/>
          <w:lang w:val="en-GB"/>
        </w:rPr>
        <w:fldChar w:fldCharType="begin">
          <w:fldData xml:space="preserve">PEVuZE5vdGU+PENpdGU+PEF1dGhvcj5NaXp1bm88L0F1dGhvcj48WWVhcj4yMDE1PC9ZZWFyPjxS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PEVuZE5vdGU+PENpdGU+PEF1dGhvcj5NaXp1bm88L0F1dGhvcj48WWVhcj4yMDE1PC9ZZWFyPjxS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DE445C" w:rsidRPr="29DE7FDD">
        <w:rPr>
          <w:rFonts w:asciiTheme="minorHAnsi" w:eastAsia="Palatino" w:hAnsiTheme="minorHAnsi" w:cs="Palatino"/>
          <w:lang w:val="en-GB"/>
        </w:rPr>
      </w:r>
      <w:r w:rsidR="00DE445C"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(Mizuno et al., 2015)</w:t>
      </w:r>
      <w:r w:rsidR="00DE445C" w:rsidRPr="29DE7FDD">
        <w:rPr>
          <w:rFonts w:asciiTheme="minorHAnsi" w:eastAsia="Palatino" w:hAnsiTheme="minorHAnsi" w:cs="Palatino"/>
          <w:lang w:val="en-GB"/>
        </w:rPr>
        <w:fldChar w:fldCharType="end"/>
      </w:r>
      <w:r w:rsidR="00DE445C" w:rsidRPr="29DE7FDD">
        <w:rPr>
          <w:rFonts w:asciiTheme="minorHAnsi" w:eastAsia="Palatino" w:hAnsiTheme="minorHAnsi" w:cs="Palatino"/>
          <w:lang w:val="en-GB"/>
        </w:rPr>
        <w:t xml:space="preserve">, Huntington’s disease </w:t>
      </w:r>
      <w:r w:rsidR="00DE445C" w:rsidRPr="29DE7FDD">
        <w:rPr>
          <w:rFonts w:asciiTheme="minorHAnsi" w:eastAsia="Palatino" w:hAnsiTheme="minorHAnsi" w:cs="Palatino"/>
          <w:lang w:val="en-GB"/>
        </w:rPr>
        <w:fldChar w:fldCharType="begin">
          <w:fldData xml:space="preserve">PEVuZE5vdGU+PENpdGU+PEF1dGhvcj5adWNrZXI8L0F1dGhvcj48WWVhcj4yMDEwPC9ZZWFyPjxS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PEVuZE5vdGU+PENpdGU+PEF1dGhvcj5adWNrZXI8L0F1dGhvcj48WWVhcj4yMDEwPC9ZZWFyPjxS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DE445C" w:rsidRPr="29DE7FDD">
        <w:rPr>
          <w:rFonts w:asciiTheme="minorHAnsi" w:eastAsia="Palatino" w:hAnsiTheme="minorHAnsi" w:cs="Palatino"/>
          <w:lang w:val="en-GB"/>
        </w:rPr>
      </w:r>
      <w:r w:rsidR="00DE445C"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(Zucker et al., 2010)</w:t>
      </w:r>
      <w:r w:rsidR="00DE445C" w:rsidRPr="29DE7FDD">
        <w:rPr>
          <w:rFonts w:asciiTheme="minorHAnsi" w:eastAsia="Palatino" w:hAnsiTheme="minorHAnsi" w:cs="Palatino"/>
          <w:lang w:val="en-GB"/>
        </w:rPr>
        <w:fldChar w:fldCharType="end"/>
      </w:r>
      <w:r w:rsidR="00DE445C" w:rsidRPr="29DE7FDD">
        <w:rPr>
          <w:rFonts w:asciiTheme="minorHAnsi" w:eastAsia="Palatino" w:hAnsiTheme="minorHAnsi" w:cs="Palatino"/>
          <w:lang w:val="en-GB"/>
        </w:rPr>
        <w:t xml:space="preserve">, ADHD </w:t>
      </w:r>
      <w:r w:rsidR="00DE445C" w:rsidRPr="29DE7FDD">
        <w:rPr>
          <w:rFonts w:asciiTheme="minorHAnsi" w:eastAsia="Palatino" w:hAnsiTheme="minorHAnsi" w:cs="Palatino"/>
          <w:lang w:val="en-GB"/>
        </w:rPr>
        <w:fldChar w:fldCharType="begin">
          <w:fldData xml:space="preserve">PEVuZE5vdGU+PENpdGU+PEF1dGhvcj5MYW5rdHJlZTwvQXV0aG9yPjxZZWFyPjIwMDg8L1llYXI+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==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PEVuZE5vdGU+PENpdGU+PEF1dGhvcj5MYW5rdHJlZTwvQXV0aG9yPjxZZWFyPjIwMDg8L1llYXI+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==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DE445C" w:rsidRPr="29DE7FDD">
        <w:rPr>
          <w:rFonts w:asciiTheme="minorHAnsi" w:eastAsia="Palatino" w:hAnsiTheme="minorHAnsi" w:cs="Palatino"/>
          <w:lang w:val="en-GB"/>
        </w:rPr>
      </w:r>
      <w:r w:rsidR="00DE445C"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(Lanktree et al., 2008)</w:t>
      </w:r>
      <w:r w:rsidR="00DE445C" w:rsidRPr="29DE7FDD">
        <w:rPr>
          <w:rFonts w:asciiTheme="minorHAnsi" w:eastAsia="Palatino" w:hAnsiTheme="minorHAnsi" w:cs="Palatino"/>
          <w:lang w:val="en-GB"/>
        </w:rPr>
        <w:fldChar w:fldCharType="end"/>
      </w:r>
      <w:r w:rsidR="00DE445C" w:rsidRPr="29DE7FDD">
        <w:rPr>
          <w:rFonts w:asciiTheme="minorHAnsi" w:eastAsia="Palatino" w:hAnsiTheme="minorHAnsi" w:cs="Palatino"/>
          <w:lang w:val="en-GB"/>
        </w:rPr>
        <w:t xml:space="preserve">, and schizophrenia </w:t>
      </w:r>
      <w:r w:rsidR="00DE445C" w:rsidRPr="29DE7FDD">
        <w:rPr>
          <w:rFonts w:asciiTheme="minorHAnsi" w:eastAsia="Palatino" w:hAnsiTheme="minorHAnsi" w:cs="Palatino"/>
          <w:lang w:val="en-GB"/>
        </w:rPr>
        <w:fldChar w:fldCharType="begin">
          <w:fldData xml:space="preserve">PEVuZE5vdGU+PENpdGU+PEF1dGhvcj5SdWtvdmE8L0F1dGhvcj48WWVhcj4yMDE0PC9ZZWFyPjxS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=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PEVuZE5vdGU+PENpdGU+PEF1dGhvcj5SdWtvdmE8L0F1dGhvcj48WWVhcj4yMDE0PC9ZZWFyPjxS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=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DE445C" w:rsidRPr="29DE7FDD">
        <w:rPr>
          <w:rFonts w:asciiTheme="minorHAnsi" w:eastAsia="Palatino" w:hAnsiTheme="minorHAnsi" w:cs="Palatino"/>
          <w:lang w:val="en-GB"/>
        </w:rPr>
      </w:r>
      <w:r w:rsidR="00DE445C"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(Bowden, Scott, &amp; Tooney, 2008; Rukova et al., 2014)</w:t>
      </w:r>
      <w:r w:rsidR="00DE445C" w:rsidRPr="29DE7FDD">
        <w:rPr>
          <w:rFonts w:asciiTheme="minorHAnsi" w:eastAsia="Palatino" w:hAnsiTheme="minorHAnsi" w:cs="Palatino"/>
          <w:lang w:val="en-GB"/>
        </w:rPr>
        <w:fldChar w:fldCharType="end"/>
      </w:r>
      <w:r w:rsidR="00DE445C" w:rsidRPr="29DE7FDD">
        <w:rPr>
          <w:rFonts w:asciiTheme="minorHAnsi" w:eastAsia="Palatino" w:hAnsiTheme="minorHAnsi" w:cs="Palatino"/>
          <w:lang w:val="en-GB"/>
        </w:rPr>
        <w:t xml:space="preserve">.  It is also expressed in the retina </w:t>
      </w:r>
      <w:r w:rsidR="00DE445C" w:rsidRPr="29DE7FDD">
        <w:rPr>
          <w:rFonts w:asciiTheme="minorHAnsi" w:eastAsia="Palatino" w:hAnsiTheme="minorHAnsi" w:cs="Palatino"/>
          <w:lang w:val="en-GB"/>
        </w:rPr>
        <w:fldChar w:fldCharType="begin">
          <w:fldData xml:space="preserve">PEVuZE5vdGU+PENpdGU+PEF1dGhvcj5XZWk8L0F1dGhvcj48WWVhcj4yMDA2PC9ZZWFyPjxSZWNO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==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PEVuZE5vdGU+PENpdGU+PEF1dGhvcj5XZWk8L0F1dGhvcj48WWVhcj4yMDA2PC9ZZWFyPjxSZWNO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==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DE445C" w:rsidRPr="29DE7FDD">
        <w:rPr>
          <w:rFonts w:asciiTheme="minorHAnsi" w:eastAsia="Palatino" w:hAnsiTheme="minorHAnsi" w:cs="Palatino"/>
          <w:lang w:val="en-GB"/>
        </w:rPr>
      </w:r>
      <w:r w:rsidR="00DE445C"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(Wei, Luo, &amp; Hyde, 2006)</w:t>
      </w:r>
      <w:r w:rsidR="00DE445C" w:rsidRPr="29DE7FDD">
        <w:rPr>
          <w:rFonts w:asciiTheme="minorHAnsi" w:eastAsia="Palatino" w:hAnsiTheme="minorHAnsi" w:cs="Palatino"/>
          <w:lang w:val="en-GB"/>
        </w:rPr>
        <w:fldChar w:fldCharType="end"/>
      </w:r>
      <w:r w:rsidR="000A6B4A" w:rsidRPr="29DE7FDD">
        <w:rPr>
          <w:rFonts w:asciiTheme="minorHAnsi" w:eastAsia="Palatino" w:hAnsiTheme="minorHAnsi" w:cs="Palatino"/>
          <w:lang w:val="en-GB"/>
        </w:rPr>
        <w:t xml:space="preserve">. </w:t>
      </w:r>
      <w:r w:rsidR="001548FD" w:rsidRPr="29DE7FDD">
        <w:rPr>
          <w:rFonts w:asciiTheme="minorHAnsi" w:eastAsia="Palatino" w:hAnsiTheme="minorHAnsi" w:cs="Palatino"/>
          <w:lang w:val="en-GB"/>
        </w:rPr>
        <w:t xml:space="preserve">Another gene involved in behaviour, and particularly anxiety-related behaviour, is </w:t>
      </w:r>
      <w:r w:rsidR="001548FD" w:rsidRPr="00B50B1C">
        <w:rPr>
          <w:rFonts w:asciiTheme="minorHAnsi" w:eastAsia="Palatino" w:hAnsiTheme="minorHAnsi" w:cs="Palatino"/>
          <w:lang w:val="en-GB"/>
        </w:rPr>
        <w:t>BDNF</w:t>
      </w:r>
      <w:r w:rsidR="001548FD" w:rsidRPr="29DE7FDD">
        <w:rPr>
          <w:rFonts w:asciiTheme="minorHAnsi" w:eastAsia="Palatino" w:hAnsiTheme="minorHAnsi" w:cs="Palatino"/>
          <w:lang w:val="en-GB"/>
        </w:rPr>
        <w:t xml:space="preserve">. There are numerous connections with depression </w:t>
      </w:r>
      <w:r w:rsidR="001548FD" w:rsidRPr="29DE7FDD">
        <w:rPr>
          <w:rFonts w:asciiTheme="minorHAnsi" w:eastAsia="Palatino" w:hAnsiTheme="minorHAnsi" w:cs="Palatino"/>
          <w:lang w:val="en-GB"/>
        </w:rPr>
        <w:fldChar w:fldCharType="begin">
          <w:fldData xml:space="preserve">PEVuZE5vdGU+PENpdGU+PEF1dGhvcj5Nb25kYWw8L0F1dGhvcj48WWVhcj4yMDE5PC9ZZWFyPjxS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=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PEVuZE5vdGU+PENpdGU+PEF1dGhvcj5Nb25kYWw8L0F1dGhvcj48WWVhcj4yMDE5PC9ZZWFyPjxS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=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(Mondal &amp; Fatima, 2019; Ryan, Dunne, &amp; McLoughlin, 2018)</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and anti-depressive effects arising from BDNF </w:t>
      </w:r>
      <w:r w:rsidR="001548FD" w:rsidRPr="29DE7FDD">
        <w:rPr>
          <w:rFonts w:asciiTheme="minorHAnsi" w:eastAsia="Palatino" w:hAnsiTheme="minorHAnsi" w:cs="Palatino"/>
          <w:lang w:val="en-GB"/>
        </w:rPr>
        <w:fldChar w:fldCharType="begin">
          <w:fldData xml:space="preserve">PEVuZE5vdGU+PENpdGU+PEF1dGhvcj5CasO2cmtob2xtPC9BdXRob3I+PFllYXI+MjAxNjwvWWVh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PEVuZE5vdGU+PENpdGU+PEF1dGhvcj5CasO2cmtob2xtPC9BdXRob3I+PFllYXI+MjAxNjwvWWVh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(Björkholm &amp; Monteggia, 2016)</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as well as connections to schizophrenia </w:t>
      </w:r>
      <w:r w:rsidR="001548FD"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&lt;EndNote&gt;&lt;Cite&gt;&lt;Author&gt;Libman-Sokołowska&lt;/Author&gt;&lt;Year&gt;2015&lt;/Year&gt;&lt;RecNum&gt;1927&lt;/RecNum&gt;&lt;DisplayText&gt;(Libman-Sokołowska, Drozdowicz, &amp;amp; Nasierowski, 2015)&lt;/DisplayText&gt;&lt;record&gt;&lt;rec-number&gt;1927&lt;/rec-number&gt;&lt;foreign-keys&gt;&lt;key app="EN" db-id="wtdwz02w6dfzvgex5xpxwpt8eax2fvfzefre" timestamp="1592833225"&gt;1927&lt;/key&gt;&lt;/foreign-keys&gt;&lt;ref-type name="Journal Article"&gt;17&lt;/ref-type&gt;&lt;contributors&gt;&lt;authors&gt;&lt;author&gt;Libman-Sokołowska, M.&lt;/author&gt;&lt;author&gt;Drozdowicz, E.&lt;/author&gt;&lt;author&gt;Nasierowski, T.&lt;/author&gt;&lt;/authors&gt;&lt;/contributors&gt;&lt;auth-address&gt;Katedra i Klinika Psychiatryczna WUM.&lt;/auth-address&gt;&lt;titles&gt;&lt;title&gt;BDNF as a biomarker in the course and treatment of schizophrenia&lt;/title&gt;&lt;secondary-title&gt;Psychiatr Pol&lt;/secondary-title&gt;&lt;alt-title&gt;Psychiatria polska&lt;/alt-title&gt;&lt;/titles&gt;&lt;periodical&gt;&lt;full-title&gt;Psychiatr Pol&lt;/full-title&gt;&lt;abbr-1&gt;Psychiatria polska&lt;/abbr-1&gt;&lt;/periodical&gt;&lt;alt-periodical&gt;&lt;full-title&gt;Psychiatr Pol&lt;/full-title&gt;&lt;abbr-1&gt;Psychiatria polska&lt;/abbr-1&gt;&lt;/alt-periodical&gt;&lt;pages&gt;1149-58&lt;/pages&gt;&lt;volume&gt;49&lt;/volume&gt;&lt;number&gt;6&lt;/number&gt;&lt;edition&gt;2016/02/26&lt;/edition&gt;&lt;keywords&gt;&lt;keyword&gt;Biomarkers/blood&lt;/keyword&gt;&lt;keyword&gt;Brain-Derived Neurotrophic Factor/blood/*genetics&lt;/keyword&gt;&lt;keyword&gt;DNA Methylation/genetics&lt;/keyword&gt;&lt;keyword&gt;Female&lt;/keyword&gt;&lt;keyword&gt;Gene Expression Regulation/*genetics&lt;/keyword&gt;&lt;keyword&gt;Humans&lt;/keyword&gt;&lt;keyword&gt;Male&lt;/keyword&gt;&lt;keyword&gt;Promoter Regions, Genetic&lt;/keyword&gt;&lt;keyword&gt;Schizophrenia/blood/*genetics&lt;/keyword&gt;&lt;keyword&gt;Bdnf&lt;/keyword&gt;&lt;keyword&gt;biomarkers&lt;/keyword&gt;&lt;keyword&gt;schizophrenia&lt;/keyword&gt;&lt;/keywords&gt;&lt;dates&gt;&lt;year&gt;2015&lt;/year&gt;&lt;/dates&gt;&lt;isbn&gt;0033-2674&lt;/isbn&gt;&lt;accession-num&gt;26909392&lt;/accession-num&gt;&lt;urls&gt;&lt;/urls&gt;&lt;electronic-resource-num&gt;10.12740/pp/37705&lt;/electronic-resource-num&gt;&lt;remote-database-provider&gt;NLM&lt;/remote-database-provider&gt;&lt;language&gt;eng&amp;#xD;pol&lt;/language&gt;&lt;/record&gt;&lt;/Cite&gt;&lt;/EndNote&gt;</w:instrText>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(Libman-Sokołowska, Drozdowicz, &amp; Nasierowski, 2015)</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major depressive disorder </w:t>
      </w:r>
      <w:r w:rsidR="001548FD" w:rsidRPr="29DE7FDD">
        <w:rPr>
          <w:rFonts w:asciiTheme="minorHAnsi" w:eastAsia="Palatino" w:hAnsiTheme="minorHAnsi" w:cs="Palatino"/>
          <w:lang w:val="en-GB"/>
        </w:rPr>
        <w:fldChar w:fldCharType="begin">
          <w:fldData xml:space="preserve">PEVuZE5vdGU+PENpdGU+PEF1dGhvcj5IaW5nPC9BdXRob3I+PFllYXI+MjAxODwvWWVhcj48UmVj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PEVuZE5vdGU+PENpdGU+PEF1dGhvcj5IaW5nPC9BdXRob3I+PFllYXI+MjAxODwvWWVhcj48UmVj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(Hing, Sathyaputri, &amp; Potash, 2018)</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and autism </w:t>
      </w:r>
      <w:r w:rsidR="001548FD" w:rsidRPr="29DE7FDD">
        <w:rPr>
          <w:rFonts w:asciiTheme="minorHAnsi" w:eastAsia="Palatino" w:hAnsiTheme="minorHAnsi" w:cs="Palatino"/>
          <w:lang w:val="en-GB"/>
        </w:rPr>
        <w:fldChar w:fldCharType="begin">
          <w:fldData xml:space="preserve">PEVuZE5vdGU+PENpdGU+PEF1dGhvcj5SZWltPC9BdXRob3I+PFllYXI+MjAxNzwvWWVhcj48UmVj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PEVuZE5vdGU+PENpdGU+PEF1dGhvcj5SZWltPC9BdXRob3I+PFllYXI+MjAxNzwvWWVhcj48UmVj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(Reim &amp; Schmeisser, 2017)</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It also has connections with memory processing </w:t>
      </w:r>
      <w:r w:rsidR="001548FD"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&lt;EndNote&gt;&lt;Cite&gt;&lt;Author&gt;Bekinschtein&lt;/Author&gt;&lt;Year&gt;2014&lt;/Year&gt;&lt;RecNum&gt;1930&lt;/RecNum&gt;&lt;DisplayText&gt;(Bekinschtein, Cammarota, &amp;amp; Medina, 2014)&lt;/DisplayText&gt;&lt;record&gt;&lt;rec-number&gt;1930&lt;/rec-number&gt;&lt;foreign-keys&gt;&lt;key app="EN" db-id="wtdwz02w6dfzvgex5xpxwpt8eax2fvfzefre" timestamp="1592833360"&gt;1930&lt;/key&gt;&lt;/foreign-keys&gt;&lt;ref-type name="Journal Article"&gt;17&lt;/ref-type&gt;&lt;contributors&gt;&lt;authors&gt;&lt;author&gt;Bekinschtein, P.&lt;/author&gt;&lt;author&gt;Cammarota, M.&lt;/author&gt;&lt;author&gt;Medina, J. H.&lt;/author&gt;&lt;/authors&gt;&lt;/contributors&gt;&lt;auth-address&gt;Instituto de Biologia Celular y Neurociencias, Facultad de Medicina, UBA, Argentina.&lt;/auth-address&gt;&lt;titles&gt;&lt;title&gt;BDNF and memory processing&lt;/title&gt;&lt;secondary-title&gt;Neuropharmacology&lt;/secondary-title&gt;&lt;alt-title&gt;Neuropharmacology&lt;/alt-title&gt;&lt;/titles&gt;&lt;periodical&gt;&lt;full-title&gt;Neuropharmacology&lt;/full-title&gt;&lt;abbr-1&gt;Neuropharmacology&lt;/abbr-1&gt;&lt;/periodical&gt;&lt;alt-periodical&gt;&lt;full-title&gt;Neuropharmacology&lt;/full-title&gt;&lt;abbr-1&gt;Neuropharmacology&lt;/abbr-1&gt;&lt;/alt-periodical&gt;&lt;pages&gt;677-83&lt;/pages&gt;&lt;volume&gt;76 Pt C&lt;/volume&gt;&lt;edition&gt;2013/05/22&lt;/edition&gt;&lt;keywords&gt;&lt;keyword&gt;Animals&lt;/keyword&gt;&lt;keyword&gt;Brain-Derived Neurotrophic Factor/*physiology&lt;/keyword&gt;&lt;keyword&gt;Humans&lt;/keyword&gt;&lt;keyword&gt;Memory/*physiology&lt;/keyword&gt;&lt;keyword&gt;Hippocampus&lt;/keyword&gt;&lt;keyword&gt;Long-term memory&lt;/keyword&gt;&lt;keyword&gt;Memory persistence&lt;/keyword&gt;&lt;keyword&gt;Neurotrophins&lt;/keyword&gt;&lt;keyword&gt;Prefrontal cortex&lt;/keyword&gt;&lt;/keywords&gt;&lt;dates&gt;&lt;year&gt;2014&lt;/year&gt;&lt;pub-dates&gt;&lt;date&gt;Jan&lt;/date&gt;&lt;/pub-dates&gt;&lt;/dates&gt;&lt;isbn&gt;0028-3908&lt;/isbn&gt;&lt;accession-num&gt;23688925&lt;/accession-num&gt;&lt;urls&gt;&lt;/urls&gt;&lt;electronic-resource-num&gt;10.1016/j.neuropharm.2013.04.024&lt;/electronic-resource-num&gt;&lt;remote-database-provider&gt;NLM&lt;/remote-database-provider&gt;&lt;language&gt;eng&lt;/language&gt;&lt;/record&gt;&lt;/Cite&gt;&lt;/EndNote&gt;</w:instrText>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(Bekinschtein, Cammarota, &amp; Medina, 2014)</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w:t>
      </w:r>
      <w:r w:rsidR="000A6B4A" w:rsidRPr="29DE7FDD">
        <w:rPr>
          <w:rFonts w:asciiTheme="minorHAnsi" w:eastAsia="Palatino" w:hAnsiTheme="minorHAnsi" w:cs="Palatino"/>
          <w:lang w:val="en-GB"/>
        </w:rPr>
        <w:t>Similarly,</w:t>
      </w:r>
      <w:r w:rsidR="001548FD" w:rsidRPr="29DE7FDD">
        <w:rPr>
          <w:rFonts w:asciiTheme="minorHAnsi" w:eastAsia="Palatino" w:hAnsiTheme="minorHAnsi" w:cs="Palatino"/>
          <w:lang w:val="en-GB"/>
        </w:rPr>
        <w:t xml:space="preserve"> the genes </w:t>
      </w:r>
      <w:r w:rsidR="001548FD" w:rsidRPr="00B50B1C">
        <w:rPr>
          <w:rFonts w:asciiTheme="minorHAnsi" w:eastAsia="Palatino" w:hAnsiTheme="minorHAnsi" w:cs="Palatino"/>
          <w:lang w:val="en-GB"/>
        </w:rPr>
        <w:t>SCN2A</w:t>
      </w:r>
      <w:r w:rsidR="001548FD" w:rsidRPr="29DE7FDD">
        <w:rPr>
          <w:rFonts w:asciiTheme="minorHAnsi" w:eastAsia="Palatino" w:hAnsiTheme="minorHAnsi" w:cs="Palatino"/>
          <w:lang w:val="en-GB"/>
        </w:rPr>
        <w:t xml:space="preserve"> and </w:t>
      </w:r>
      <w:r w:rsidR="001548FD" w:rsidRPr="00B50B1C">
        <w:rPr>
          <w:rFonts w:asciiTheme="minorHAnsi" w:eastAsia="Palatino" w:hAnsiTheme="minorHAnsi" w:cs="Palatino"/>
          <w:lang w:val="en-GB"/>
        </w:rPr>
        <w:t>SNC3A</w:t>
      </w:r>
      <w:r w:rsidR="001548FD" w:rsidRPr="29DE7FDD">
        <w:rPr>
          <w:rFonts w:asciiTheme="minorHAnsi" w:eastAsia="Palatino" w:hAnsiTheme="minorHAnsi" w:cs="Palatino"/>
          <w:lang w:val="en-GB"/>
        </w:rPr>
        <w:t xml:space="preserve"> encode for sodium-gated ion channels, and are associated with a wide variety of neurodevelopmental disorders </w:t>
      </w:r>
      <w:r w:rsidR="001548FD" w:rsidRPr="29DE7FDD">
        <w:rPr>
          <w:rFonts w:asciiTheme="minorHAnsi" w:eastAsia="Palatino" w:hAnsiTheme="minorHAnsi" w:cs="Palatino"/>
          <w:lang w:val="en-GB"/>
        </w:rPr>
        <w:fldChar w:fldCharType="begin">
          <w:fldData xml:space="preserve">PEVuZE5vdGU+PENpdGU+PEF1dGhvcj5Xb2xmZjwvQXV0aG9yPjxZZWFyPjIwMTc8L1llYXI+PFJl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PEVuZE5vdGU+PENpdGU+PEF1dGhvcj5Xb2xmZjwvQXV0aG9yPjxZZWFyPjIwMTc8L1llYXI+PFJl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(Wolff et al., 2017)</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anxiety and sociability behaviours </w:t>
      </w:r>
      <w:r w:rsidR="001548FD" w:rsidRPr="29DE7FDD">
        <w:rPr>
          <w:rFonts w:asciiTheme="minorHAnsi" w:eastAsia="Palatino" w:hAnsiTheme="minorHAnsi" w:cs="Palatino"/>
          <w:lang w:val="en-GB"/>
        </w:rPr>
        <w:fldChar w:fldCharType="begin">
          <w:fldData xml:space="preserve">PEVuZE5vdGU+PENpdGU+PEF1dGhvcj5UYXRzdWthd2E8L0F1dGhvcj48WWVhcj4yMDE5PC9ZZWFy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PEVuZE5vdGU+PENpdGU+PEF1dGhvcj5UYXRzdWthd2E8L0F1dGhvcj48WWVhcj4yMDE5PC9ZZWFy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(Tatsukawa et al., 2019)</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autism </w:t>
      </w:r>
      <w:r w:rsidR="001548FD" w:rsidRPr="29DE7FDD">
        <w:rPr>
          <w:rFonts w:asciiTheme="minorHAnsi" w:eastAsia="Palatino" w:hAnsiTheme="minorHAnsi" w:cs="Palatino"/>
          <w:lang w:val="en-GB"/>
        </w:rPr>
        <w:fldChar w:fldCharType="begin">
          <w:fldData xml:space="preserve">PEVuZE5vdGU+PENpdGU+PEF1dGhvcj5TcHJhdHQ8L0F1dGhvcj48WWVhcj4yMDE5PC9ZZWFyPjxS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PEVuZE5vdGU+PENpdGU+PEF1dGhvcj5TcHJhdHQ8L0F1dGhvcj48WWVhcj4yMDE5PC9ZZWFyPjxS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(Spratt et al., 2019)</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w:t>
      </w:r>
      <w:r w:rsidR="001548FD" w:rsidRPr="29DE7FDD">
        <w:rPr>
          <w:rFonts w:asciiTheme="minorHAnsi" w:eastAsia="Palatino" w:hAnsiTheme="minorHAnsi" w:cs="Palatino"/>
          <w:lang w:val="en-GB"/>
        </w:rPr>
        <w:fldChar w:fldCharType="begin">
          <w:fldData xml:space="preserve">PEVuZE5vdGU+PENpdGU+PEF1dGhvcj5OaWNrZWw8L0F1dGhvcj48WWVhcj4yMDE4PC9ZZWFyPjxS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PEVuZE5vdGU+PENpdGU+PEF1dGhvcj5OaWNrZWw8L0F1dGhvcj48WWVhcj4yMDE4PC9ZZWFyPjxS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(Nickel et al., 2018)</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and also regulate epilepsy and seizure susceptibility </w:t>
      </w:r>
      <w:r w:rsidR="001548FD" w:rsidRPr="29DE7FDD">
        <w:rPr>
          <w:rFonts w:asciiTheme="minorHAnsi" w:eastAsia="Palatino" w:hAnsiTheme="minorHAnsi" w:cs="Palatino"/>
          <w:lang w:val="en-GB"/>
        </w:rPr>
        <w:fldChar w:fldCharType="begin">
          <w:fldData xml:space="preserve">PEVuZE5vdGU+PENpdGU+PEF1dGhvcj5MYW1hcjwvQXV0aG9yPjxZZWFyPjIwMTc8L1llYXI+PFJl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PEVuZE5vdGU+PENpdGU+PEF1dGhvcj5MYW1hcjwvQXV0aG9yPjxZZWFyPjIwMTc8L1llYXI+PFJl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(Lamar et al., 2017)</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w:t>
      </w:r>
      <w:r w:rsidR="000A6B4A" w:rsidRPr="29DE7FDD">
        <w:rPr>
          <w:rFonts w:asciiTheme="minorHAnsi" w:eastAsia="Palatino" w:hAnsiTheme="minorHAnsi" w:cs="Palatino"/>
          <w:lang w:val="en-GB"/>
        </w:rPr>
        <w:t xml:space="preserve"> </w:t>
      </w:r>
      <w:r w:rsidR="000A6B4A" w:rsidRPr="00B50B1C">
        <w:rPr>
          <w:rFonts w:asciiTheme="minorHAnsi" w:eastAsia="Palatino" w:hAnsiTheme="minorHAnsi" w:cs="Palatino"/>
          <w:lang w:val="en-GB"/>
        </w:rPr>
        <w:t>TMX3</w:t>
      </w:r>
      <w:r w:rsidR="000A6B4A" w:rsidRPr="29DE7FDD">
        <w:rPr>
          <w:rFonts w:asciiTheme="minorHAnsi" w:eastAsia="Palatino" w:hAnsiTheme="minorHAnsi" w:cs="Palatino"/>
          <w:lang w:val="en-GB"/>
        </w:rPr>
        <w:t xml:space="preserve"> is involved in eye development </w:t>
      </w:r>
      <w:r w:rsidR="000A6B4A" w:rsidRPr="29DE7FDD">
        <w:rPr>
          <w:rFonts w:asciiTheme="minorHAnsi" w:eastAsia="Palatino" w:hAnsiTheme="minorHAnsi" w:cs="Palatino"/>
          <w:lang w:val="en-GB"/>
        </w:rPr>
        <w:fldChar w:fldCharType="begin">
          <w:fldData xml:space="preserve">PEVuZE5vdGU+PENpdGU+PEF1dGhvcj5DaGFvPC9BdXRob3I+PFllYXI+MjAxMDwvWWVhcj48UmVj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PEVuZE5vdGU+PENpdGU+PEF1dGhvcj5DaGFvPC9BdXRob3I+PFllYXI+MjAxMDwvWWVhcj48UmVj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0A6B4A" w:rsidRPr="29DE7FDD">
        <w:rPr>
          <w:rFonts w:asciiTheme="minorHAnsi" w:eastAsia="Palatino" w:hAnsiTheme="minorHAnsi" w:cs="Palatino"/>
          <w:lang w:val="en-GB"/>
        </w:rPr>
      </w:r>
      <w:r w:rsidR="000A6B4A"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(Chao et al., 2010)</w:t>
      </w:r>
      <w:r w:rsidR="000A6B4A" w:rsidRPr="29DE7FDD">
        <w:rPr>
          <w:rFonts w:asciiTheme="minorHAnsi" w:eastAsia="Palatino" w:hAnsiTheme="minorHAnsi" w:cs="Palatino"/>
          <w:lang w:val="en-GB"/>
        </w:rPr>
        <w:fldChar w:fldCharType="end"/>
      </w:r>
      <w:r w:rsidR="000A6B4A" w:rsidRPr="29DE7FDD">
        <w:rPr>
          <w:rFonts w:asciiTheme="minorHAnsi" w:eastAsia="Palatino" w:hAnsiTheme="minorHAnsi" w:cs="Palatino"/>
          <w:lang w:val="en-GB"/>
        </w:rPr>
        <w:t xml:space="preserve">, and decreases neuronal atrophy in Huntington’s </w:t>
      </w:r>
      <w:r w:rsidR="00354845"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&lt;EndNote&gt;&lt;Cite&gt;&lt;Author&gt;Fox&lt;/Author&gt;&lt;Year&gt;2015&lt;/Year&gt;&lt;RecNum&gt;1916&lt;/RecNum&gt;&lt;DisplayText&gt;(Fox, Lu, &amp;amp; Barrows, 2015)&lt;/DisplayText&gt;&lt;record&gt;&lt;rec-number&gt;1916&lt;/rec-number&gt;&lt;foreign-keys&gt;&lt;key app="EN" db-id="wtdwz02w6dfzvgex5xpxwpt8eax2fvfzefre" timestamp="1592830835"&gt;1916&lt;/key&gt;&lt;/foreign-keys&gt;&lt;ref-type name="Journal Article"&gt;17&lt;/ref-type&gt;&lt;contributors&gt;&lt;authors&gt;&lt;author&gt;Fox, J.&lt;/author&gt;&lt;author&gt;Lu, Z.&lt;/author&gt;&lt;author&gt;Barrows, L.&lt;/author&gt;&lt;/authors&gt;&lt;/contributors&gt;&lt;auth-address&gt;Neuroscience Graduate Program, Department of Veterinary Sciences, University of Wyoming, Laramie, Wyoming, USA.&lt;/auth-address&gt;&lt;titles&gt;&lt;title&gt;Thiol-disulfide Oxidoreductases TRX1 and TMX3 Decrease Neuronal Atrophy in a Lentiviral Mouse Model of Huntington&amp;apos;s Disease&lt;/title&gt;&lt;secondary-title&gt;PLoS Curr&lt;/secondary-title&gt;&lt;alt-title&gt;PLoS currents&lt;/alt-title&gt;&lt;/titles&gt;&lt;periodical&gt;&lt;full-title&gt;PLoS Curr&lt;/full-title&gt;&lt;abbr-1&gt;PLoS currents&lt;/abbr-1&gt;&lt;/periodical&gt;&lt;alt-periodical&gt;&lt;full-title&gt;PLoS Curr&lt;/full-title&gt;&lt;abbr-1&gt;PLoS currents&lt;/abbr-1&gt;&lt;/alt-periodical&gt;&lt;volume&gt;7&lt;/volume&gt;&lt;edition&gt;2015/12/15&lt;/edition&gt;&lt;dates&gt;&lt;year&gt;2015&lt;/year&gt;&lt;pub-dates&gt;&lt;date&gt;Nov 6&lt;/date&gt;&lt;/pub-dates&gt;&lt;/dates&gt;&lt;isbn&gt;2157-3999&lt;/isbn&gt;&lt;accession-num&gt;26664998&lt;/accession-num&gt;&lt;urls&gt;&lt;/urls&gt;&lt;custom2&gt;Pmc4650837&lt;/custom2&gt;&lt;electronic-resource-num&gt;10.1371/currents.hd.b966ec2eca8e2d89d2bb4d020be4351e&lt;/electronic-resource-num&gt;&lt;remote-database-provider&gt;NLM&lt;/remote-database-provider&gt;&lt;language&gt;eng&lt;/language&gt;&lt;/record&gt;&lt;/Cite&gt;&lt;/EndNote&gt;</w:instrText>
      </w:r>
      <w:r w:rsidR="00354845"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(Fox, Lu, &amp; Barrows, 2015)</w:t>
      </w:r>
      <w:r w:rsidR="00354845" w:rsidRPr="29DE7FDD">
        <w:rPr>
          <w:rFonts w:asciiTheme="minorHAnsi" w:eastAsia="Palatino" w:hAnsiTheme="minorHAnsi" w:cs="Palatino"/>
          <w:lang w:val="en-GB"/>
        </w:rPr>
        <w:fldChar w:fldCharType="end"/>
      </w:r>
      <w:r w:rsidR="00351DC3" w:rsidRPr="29DE7FDD">
        <w:rPr>
          <w:rFonts w:asciiTheme="minorHAnsi" w:eastAsia="Palatino" w:hAnsiTheme="minorHAnsi" w:cs="Palatino"/>
          <w:lang w:val="en-GB"/>
        </w:rPr>
        <w:t xml:space="preserve">, whilst </w:t>
      </w:r>
      <w:r w:rsidR="00351DC3" w:rsidRPr="00B50B1C">
        <w:rPr>
          <w:rFonts w:asciiTheme="minorHAnsi" w:hAnsiTheme="minorHAnsi"/>
          <w:lang w:val="en-GB"/>
        </w:rPr>
        <w:t>CCDC102B</w:t>
      </w:r>
      <w:r w:rsidR="00351DC3" w:rsidRPr="29DE7FDD">
        <w:rPr>
          <w:rFonts w:asciiTheme="minorHAnsi" w:hAnsiTheme="minorHAnsi"/>
          <w:lang w:val="en-GB"/>
        </w:rPr>
        <w:t xml:space="preserve"> also confers a risk of low vision in myopia </w:t>
      </w:r>
      <w:r w:rsidR="00351DC3" w:rsidRPr="29DE7FDD">
        <w:rPr>
          <w:rFonts w:asciiTheme="minorHAnsi" w:hAnsiTheme="minorHAnsi"/>
          <w:lang w:val="en-GB"/>
        </w:rPr>
        <w:fldChar w:fldCharType="begin"/>
      </w:r>
      <w:r w:rsidR="008F0FED">
        <w:rPr>
          <w:rFonts w:asciiTheme="minorHAnsi" w:hAnsiTheme="minorHAnsi"/>
          <w:lang w:val="en-GB"/>
        </w:rPr>
        <w:instrText xml:space="preserve"> ADDIN EN.CITE &lt;EndNote&gt;&lt;Cite&gt;&lt;Author&gt;Hosoda&lt;/Author&gt;&lt;Year&gt;2018&lt;/Year&gt;&lt;RecNum&gt;1943&lt;/RecNum&gt;&lt;DisplayText&gt;(Hosoda et al., 2018)&lt;/DisplayText&gt;&lt;record&gt;&lt;rec-number&gt;1943&lt;/rec-number&gt;&lt;foreign-keys&gt;&lt;key app="EN" db-id="wtdwz02w6dfzvgex5xpxwpt8eax2fvfzefre" timestamp="1592936396"&gt;1943&lt;/key&gt;&lt;/foreign-keys&gt;&lt;ref-type name="Journal Article"&gt;17&lt;/ref-type&gt;&lt;contributors&gt;&lt;authors&gt;&lt;author&gt;Hosoda, Yoshikatsu&lt;/author&gt;&lt;author&gt;Yoshikawa, Munemitsu&lt;/author&gt;&lt;author&gt;Miyake, Masahiro&lt;/author&gt;&lt;author&gt;Tabara, Yasuharu&lt;/author&gt;&lt;author&gt;Shimada, Noriaki&lt;/author&gt;&lt;author&gt;Zhao, Wanting&lt;/author&gt;&lt;author&gt;Oishi, Akio&lt;/author&gt;&lt;author&gt;Nakanishi, Hideo&lt;/author&gt;&lt;author&gt;Hata, Masayuki&lt;/author&gt;&lt;author&gt;Akagi, Tadamichi&lt;/author&gt;&lt;/authors&gt;&lt;/contributors&gt;&lt;titles&gt;&lt;title&gt;CCDC102B confers risk of low vision and blindness in high myopia&lt;/title&gt;&lt;secondary-title&gt;Nature communications&lt;/secondary-title&gt;&lt;/titles&gt;&lt;periodical&gt;&lt;full-title&gt;Nature communications&lt;/full-title&gt;&lt;/periodical&gt;&lt;pages&gt;1-7&lt;/pages&gt;&lt;volume&gt;9&lt;/volume&gt;&lt;number&gt;1&lt;/number&gt;&lt;dates&gt;&lt;year&gt;2018&lt;/year&gt;&lt;/dates&gt;&lt;isbn&gt;2041-1723&lt;/isbn&gt;&lt;urls&gt;&lt;/urls&gt;&lt;/record&gt;&lt;/Cite&gt;&lt;/EndNote&gt;</w:instrText>
      </w:r>
      <w:r w:rsidR="00351DC3" w:rsidRPr="29DE7FDD">
        <w:rPr>
          <w:rFonts w:asciiTheme="minorHAnsi" w:hAnsiTheme="minorHAnsi"/>
          <w:lang w:val="en-GB"/>
        </w:rPr>
        <w:fldChar w:fldCharType="separate"/>
      </w:r>
      <w:r w:rsidR="008F0FED">
        <w:rPr>
          <w:rFonts w:asciiTheme="minorHAnsi" w:hAnsiTheme="minorHAnsi"/>
          <w:noProof/>
          <w:lang w:val="en-GB"/>
        </w:rPr>
        <w:t>(Hosoda et al., 2018)</w:t>
      </w:r>
      <w:r w:rsidR="00351DC3" w:rsidRPr="29DE7FDD">
        <w:rPr>
          <w:rFonts w:asciiTheme="minorHAnsi" w:hAnsiTheme="minorHAnsi"/>
          <w:lang w:val="en-GB"/>
        </w:rPr>
        <w:fldChar w:fldCharType="end"/>
      </w:r>
      <w:r w:rsidR="00354845" w:rsidRPr="29DE7FDD">
        <w:rPr>
          <w:rFonts w:asciiTheme="minorHAnsi" w:eastAsia="Palatino" w:hAnsiTheme="minorHAnsi" w:cs="Palatino"/>
          <w:lang w:val="en-GB"/>
        </w:rPr>
        <w:t xml:space="preserve">. </w:t>
      </w:r>
      <w:r w:rsidR="00354845" w:rsidRPr="00B50B1C">
        <w:rPr>
          <w:rFonts w:asciiTheme="minorHAnsi" w:eastAsia="Palatino" w:hAnsiTheme="minorHAnsi" w:cs="Palatino"/>
          <w:lang w:val="en-GB"/>
        </w:rPr>
        <w:t>LGR4</w:t>
      </w:r>
      <w:r w:rsidR="00354845" w:rsidRPr="29DE7FDD">
        <w:rPr>
          <w:rFonts w:asciiTheme="minorHAnsi" w:eastAsia="Palatino" w:hAnsiTheme="minorHAnsi" w:cs="Palatino"/>
          <w:lang w:val="en-GB"/>
        </w:rPr>
        <w:t xml:space="preserve"> is involved in a range of traits, most notably in bone modelling and resorption </w:t>
      </w:r>
      <w:r w:rsidR="00354845" w:rsidRPr="29DE7FDD">
        <w:rPr>
          <w:rFonts w:asciiTheme="minorHAnsi" w:eastAsia="Palatino" w:hAnsiTheme="minorHAnsi" w:cs="Palatino"/>
          <w:lang w:val="en-GB"/>
        </w:rPr>
        <w:fldChar w:fldCharType="begin">
          <w:fldData xml:space="preserve">PEVuZE5vdGU+PENpdGU+PEF1dGhvcj5MdW88L0F1dGhvcj48WWVhcj4yMDE2PC9ZZWFyPjxSZWNO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PEVuZE5vdGU+PENpdGU+PEF1dGhvcj5MdW88L0F1dGhvcj48WWVhcj4yMDE2PC9ZZWFyPjxSZWNO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354845" w:rsidRPr="29DE7FDD">
        <w:rPr>
          <w:rFonts w:asciiTheme="minorHAnsi" w:eastAsia="Palatino" w:hAnsiTheme="minorHAnsi" w:cs="Palatino"/>
          <w:lang w:val="en-GB"/>
        </w:rPr>
      </w:r>
      <w:r w:rsidR="00354845"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(X. Chen et al., 2018; Luo et al., 2016)</w:t>
      </w:r>
      <w:r w:rsidR="00354845" w:rsidRPr="29DE7FDD">
        <w:rPr>
          <w:rFonts w:asciiTheme="minorHAnsi" w:eastAsia="Palatino" w:hAnsiTheme="minorHAnsi" w:cs="Palatino"/>
          <w:lang w:val="en-GB"/>
        </w:rPr>
        <w:fldChar w:fldCharType="end"/>
      </w:r>
      <w:r w:rsidR="00354845" w:rsidRPr="29DE7FDD">
        <w:rPr>
          <w:rFonts w:asciiTheme="minorHAnsi" w:eastAsia="Palatino" w:hAnsiTheme="minorHAnsi" w:cs="Palatino"/>
          <w:lang w:val="en-GB"/>
        </w:rPr>
        <w:t xml:space="preserve">. However, it is also </w:t>
      </w:r>
      <w:r w:rsidR="007B21F8" w:rsidRPr="29DE7FDD">
        <w:rPr>
          <w:rFonts w:asciiTheme="minorHAnsi" w:eastAsia="Palatino" w:hAnsiTheme="minorHAnsi" w:cs="Palatino"/>
          <w:lang w:val="en-GB"/>
        </w:rPr>
        <w:t xml:space="preserve">involved in food intake suppression </w:t>
      </w:r>
      <w:r w:rsidR="007B21F8" w:rsidRPr="29DE7FDD">
        <w:rPr>
          <w:rFonts w:asciiTheme="minorHAnsi" w:eastAsia="Palatino" w:hAnsiTheme="minorHAnsi" w:cs="Palatino"/>
          <w:lang w:val="en-GB"/>
        </w:rPr>
        <w:fldChar w:fldCharType="begin">
          <w:fldData xml:space="preserve">PEVuZE5vdGU+PENpdGU+PEF1dGhvcj5PdHN1a2E8L0F1dGhvcj48WWVhcj4yMDE5PC9ZZWFyPjxS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=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PEVuZE5vdGU+PENpdGU+PEF1dGhvcj5PdHN1a2E8L0F1dGhvcj48WWVhcj4yMDE5PC9ZZWFyPjxS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=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7B21F8" w:rsidRPr="29DE7FDD">
        <w:rPr>
          <w:rFonts w:asciiTheme="minorHAnsi" w:eastAsia="Palatino" w:hAnsiTheme="minorHAnsi" w:cs="Palatino"/>
          <w:lang w:val="en-GB"/>
        </w:rPr>
      </w:r>
      <w:r w:rsidR="007B21F8"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(Otsuka et al., 2019)</w:t>
      </w:r>
      <w:r w:rsidR="007B21F8" w:rsidRPr="29DE7FDD">
        <w:rPr>
          <w:rFonts w:asciiTheme="minorHAnsi" w:eastAsia="Palatino" w:hAnsiTheme="minorHAnsi" w:cs="Palatino"/>
          <w:lang w:val="en-GB"/>
        </w:rPr>
        <w:fldChar w:fldCharType="end"/>
      </w:r>
      <w:r w:rsidR="007B21F8" w:rsidRPr="29DE7FDD">
        <w:rPr>
          <w:rFonts w:asciiTheme="minorHAnsi" w:eastAsia="Palatino" w:hAnsiTheme="minorHAnsi" w:cs="Palatino"/>
          <w:lang w:val="en-GB"/>
        </w:rPr>
        <w:t xml:space="preserve">, </w:t>
      </w:r>
      <w:r w:rsidR="00DA220E" w:rsidRPr="29DE7FDD">
        <w:rPr>
          <w:rFonts w:asciiTheme="minorHAnsi" w:eastAsia="Palatino" w:hAnsiTheme="minorHAnsi" w:cs="Palatino"/>
          <w:lang w:val="en-GB"/>
        </w:rPr>
        <w:t xml:space="preserve">eye development </w:t>
      </w:r>
      <w:r w:rsidR="00DA220E"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&lt;EndNote&gt;&lt;Cite&gt;&lt;Author&gt;Xu&lt;/Author&gt;&lt;Year&gt;2017&lt;/Year&gt;&lt;RecNum&gt;1922&lt;/RecNum&gt;&lt;DisplayText&gt;(Xu &amp;amp; Hou, 2017)&lt;/DisplayText&gt;&lt;record&gt;&lt;rec-number&gt;1922&lt;/rec-number&gt;&lt;foreign-keys&gt;&lt;key app="EN" db-id="wtdwz02w6dfzvgex5xpxwpt8eax2fvfzefre" timestamp="1592831333"&gt;1922&lt;/key&gt;&lt;/foreign-keys&gt;&lt;ref-type name="Journal Article"&gt;17&lt;/ref-type&gt;&lt;contributors&gt;&lt;authors&gt;&lt;author&gt;Xu, A. C.&lt;/author&gt;&lt;author&gt;Hou, Q.&lt;/author&gt;&lt;/authors&gt;&lt;/contributors&gt;&lt;auth-address&gt;Optometry Clinic, Eye Hospital of Wenzhou Medical College, Wenzhou 325003, China.&lt;/auth-address&gt;&lt;titles&gt;&lt;title&gt;[The research progress of LGR4 in the eye development and related diseases]&lt;/title&gt;&lt;secondary-title&gt;Zhonghua Yan Ke Za Zhi&lt;/secondary-title&gt;&lt;alt-title&gt;[Zhonghua yan ke za zhi] Chinese journal of ophthalmology&lt;/alt-title&gt;&lt;/titles&gt;&lt;periodical&gt;&lt;full-title&gt;Zhonghua Yan Ke Za Zhi&lt;/full-title&gt;&lt;abbr-1&gt;[Zhonghua yan ke za zhi] Chinese journal of ophthalmology&lt;/abbr-1&gt;&lt;/periodical&gt;&lt;alt-periodical&gt;&lt;full-title&gt;Zhonghua Yan Ke Za Zhi&lt;/full-title&gt;&lt;abbr-1&gt;[Zhonghua yan ke za zhi] Chinese journal of ophthalmology&lt;/abbr-1&gt;&lt;/alt-periodical&gt;&lt;pages&gt;236-240&lt;/pages&gt;&lt;volume&gt;53&lt;/volume&gt;&lt;number&gt;3&lt;/number&gt;&lt;edition&gt;2017/03/21&lt;/edition&gt;&lt;keywords&gt;&lt;keyword&gt;Animals&lt;/keyword&gt;&lt;keyword&gt;Cataract&lt;/keyword&gt;&lt;keyword&gt;*Eye Abnormalities&lt;/keyword&gt;&lt;keyword&gt;Humans&lt;/keyword&gt;&lt;keyword&gt;Mice&lt;/keyword&gt;&lt;keyword&gt;Receptors, G-Protein-Coupled/*physiology&lt;/keyword&gt;&lt;keyword&gt;*Signal Transduction&lt;/keyword&gt;&lt;keyword&gt;Anterior eye segment&lt;/keyword&gt;&lt;keyword&gt;Corneal diseases&lt;/keyword&gt;&lt;keyword&gt;Eye abnormalities&lt;/keyword&gt;&lt;keyword&gt;Eyelids&lt;/keyword&gt;&lt;keyword&gt;Receptors, G-protein-coupled&lt;/keyword&gt;&lt;/keywords&gt;&lt;dates&gt;&lt;year&gt;2017&lt;/year&gt;&lt;pub-dates&gt;&lt;date&gt;Mar 11&lt;/date&gt;&lt;/pub-dates&gt;&lt;/dates&gt;&lt;isbn&gt;0412-4081 (Print)&amp;#xD;0412-4081&lt;/isbn&gt;&lt;accession-num&gt;28316200&lt;/accession-num&gt;&lt;urls&gt;&lt;/urls&gt;&lt;electronic-resource-num&gt;10.3760/cma.j.issn.0412-4081.2017.03.021&lt;/electronic-resource-num&gt;&lt;remote-database-provider&gt;NLM&lt;/remote-database-provider&gt;&lt;language&gt;chi&lt;/language&gt;&lt;/record&gt;&lt;/Cite&gt;&lt;/EndNote&gt;</w:instrText>
      </w:r>
      <w:r w:rsidR="00DA220E"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(Xu &amp; Hou, 2017)</w:t>
      </w:r>
      <w:r w:rsidR="00DA220E" w:rsidRPr="29DE7FDD">
        <w:rPr>
          <w:rFonts w:asciiTheme="minorHAnsi" w:eastAsia="Palatino" w:hAnsiTheme="minorHAnsi" w:cs="Palatino"/>
          <w:lang w:val="en-GB"/>
        </w:rPr>
        <w:fldChar w:fldCharType="end"/>
      </w:r>
      <w:r w:rsidR="00DA220E" w:rsidRPr="29DE7FDD">
        <w:rPr>
          <w:rFonts w:asciiTheme="minorHAnsi" w:eastAsia="Palatino" w:hAnsiTheme="minorHAnsi" w:cs="Palatino"/>
          <w:lang w:val="en-GB"/>
        </w:rPr>
        <w:t xml:space="preserve">, </w:t>
      </w:r>
      <w:r w:rsidR="004B043C" w:rsidRPr="29DE7FDD">
        <w:rPr>
          <w:rFonts w:asciiTheme="minorHAnsi" w:eastAsia="Palatino" w:hAnsiTheme="minorHAnsi" w:cs="Palatino"/>
          <w:lang w:val="en-GB"/>
        </w:rPr>
        <w:t xml:space="preserve">and </w:t>
      </w:r>
      <w:r w:rsidR="00DA220E" w:rsidRPr="29DE7FDD">
        <w:rPr>
          <w:rFonts w:asciiTheme="minorHAnsi" w:eastAsia="Palatino" w:hAnsiTheme="minorHAnsi" w:cs="Palatino"/>
          <w:lang w:val="en-GB"/>
        </w:rPr>
        <w:t>intestinal protection and energy metabolism</w:t>
      </w:r>
      <w:r w:rsidR="004B043C" w:rsidRPr="29DE7FDD">
        <w:rPr>
          <w:rFonts w:asciiTheme="minorHAnsi" w:eastAsia="Palatino" w:hAnsiTheme="minorHAnsi" w:cs="Palatino"/>
          <w:lang w:val="en-GB"/>
        </w:rPr>
        <w:t xml:space="preserve"> </w:t>
      </w:r>
      <w:r w:rsidR="004B043C"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&lt;EndNote&gt;&lt;Cite&gt;&lt;Author&gt;Li&lt;/Author&gt;&lt;Year&gt;2015&lt;/Year&gt;&lt;RecNum&gt;1923&lt;/RecNum&gt;&lt;DisplayText&gt;(Z. Li, Zhang, &amp;amp; Mulholland, 2015)&lt;/DisplayText&gt;&lt;record&gt;&lt;rec-number&gt;1923&lt;/rec-number&gt;&lt;foreign-keys&gt;&lt;key app="EN" db-id="wtdwz02w6dfzvgex5xpxwpt8eax2fvfzefre" timestamp="1592831815"&gt;1923&lt;/key&gt;&lt;/foreign-keys&gt;&lt;ref-type name="Journal Article"&gt;17&lt;/ref-type&gt;&lt;contributors&gt;&lt;authors&gt;&lt;author&gt;Li, Z.&lt;/author&gt;&lt;author&gt;Zhang, W.&lt;/author&gt;&lt;author&gt;Mulholland, M. W.&lt;/author&gt;&lt;/authors&gt;&lt;/contributors&gt;&lt;auth-address&gt;Department of Surgery, University of Michigan Medical Center , Ann Arbor, MI , USA.&amp;#xD;Department of Surgery, University of Michigan Medical Center , Ann Arbor, MI , USA ; Department of Physiology and Pathophysiology, Peking University Health Science Center , Beijing , China.&lt;/auth-address&gt;&lt;titles&gt;&lt;title&gt;LGR4 and Its Role in Intestinal Protection and Energy Metabolism&lt;/title&gt;&lt;secondary-title&gt;Front Endocrinol (Lausanne)&lt;/secondary-title&gt;&lt;alt-title&gt;Frontiers in endocrinology&lt;/alt-title&gt;&lt;/titles&gt;&lt;periodical&gt;&lt;full-title&gt;Front Endocrinol (Lausanne)&lt;/full-title&gt;&lt;abbr-1&gt;Frontiers in endocrinology&lt;/abbr-1&gt;&lt;/periodical&gt;&lt;alt-periodical&gt;&lt;full-title&gt;Front Endocrinol (Lausanne)&lt;/full-title&gt;&lt;abbr-1&gt;Frontiers in endocrinology&lt;/abbr-1&gt;&lt;/alt-periodical&gt;&lt;pages&gt;131&lt;/pages&gt;&lt;volume&gt;6&lt;/volume&gt;&lt;edition&gt;2015/09/18&lt;/edition&gt;&lt;keywords&gt;&lt;keyword&gt;Lgr4&lt;/keyword&gt;&lt;keyword&gt;R-spondin&lt;/keyword&gt;&lt;keyword&gt;colon cancer&lt;/keyword&gt;&lt;keyword&gt;diabetes&lt;/keyword&gt;&lt;keyword&gt;digestive system&lt;/keyword&gt;&lt;keyword&gt;energy metabolism&lt;/keyword&gt;&lt;/keywords&gt;&lt;dates&gt;&lt;year&gt;2015&lt;/year&gt;&lt;/dates&gt;&lt;isbn&gt;1664-2392 (Print)&amp;#xD;1664-2392&lt;/isbn&gt;&lt;accession-num&gt;26379625&lt;/accession-num&gt;&lt;urls&gt;&lt;/urls&gt;&lt;custom2&gt;Pmc4548225&lt;/custom2&gt;&lt;electronic-resource-num&gt;10.3389/fendo.2015.00131&lt;/electronic-resource-num&gt;&lt;remote-database-provider&gt;NLM&lt;/remote-database-provider&gt;&lt;language&gt;eng&lt;/language&gt;&lt;/record&gt;&lt;/Cite&gt;&lt;/EndNote&gt;</w:instrText>
      </w:r>
      <w:r w:rsidR="004B043C"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(Z. Li, Zhang, &amp; Mulholland, 2015)</w:t>
      </w:r>
      <w:r w:rsidR="004B043C" w:rsidRPr="29DE7FDD">
        <w:rPr>
          <w:rFonts w:asciiTheme="minorHAnsi" w:eastAsia="Palatino" w:hAnsiTheme="minorHAnsi" w:cs="Palatino"/>
          <w:lang w:val="en-GB"/>
        </w:rPr>
        <w:fldChar w:fldCharType="end"/>
      </w:r>
      <w:r w:rsidR="004B043C" w:rsidRPr="29DE7FDD">
        <w:rPr>
          <w:rFonts w:asciiTheme="minorHAnsi" w:eastAsia="Palatino" w:hAnsiTheme="minorHAnsi" w:cs="Palatino"/>
          <w:lang w:val="en-GB"/>
        </w:rPr>
        <w:t>.</w:t>
      </w:r>
      <w:r w:rsidR="00DA220E" w:rsidRPr="29DE7FDD">
        <w:rPr>
          <w:rFonts w:asciiTheme="minorHAnsi" w:eastAsia="Palatino" w:hAnsiTheme="minorHAnsi" w:cs="Palatino"/>
          <w:lang w:val="en-GB"/>
        </w:rPr>
        <w:t xml:space="preserve"> </w:t>
      </w:r>
      <w:r w:rsidR="001548FD" w:rsidRPr="29DE7FDD">
        <w:rPr>
          <w:rFonts w:asciiTheme="minorHAnsi" w:eastAsia="Palatino" w:hAnsiTheme="minorHAnsi" w:cs="Palatino"/>
          <w:lang w:val="en-GB"/>
        </w:rPr>
        <w:t xml:space="preserve">Two of the genes also have links with methylation, with </w:t>
      </w:r>
      <w:r w:rsidR="008355C8" w:rsidRPr="29DE7FDD">
        <w:rPr>
          <w:rFonts w:asciiTheme="minorHAnsi" w:eastAsia="Palatino" w:hAnsiTheme="minorHAnsi" w:cs="Palatino"/>
          <w:lang w:val="en-GB"/>
        </w:rPr>
        <w:t xml:space="preserve">7SK </w:t>
      </w:r>
      <w:r w:rsidR="001548FD" w:rsidRPr="29DE7FDD">
        <w:rPr>
          <w:rFonts w:asciiTheme="minorHAnsi" w:eastAsia="Palatino" w:hAnsiTheme="minorHAnsi" w:cs="Palatino"/>
          <w:lang w:val="en-GB"/>
        </w:rPr>
        <w:t xml:space="preserve">(a </w:t>
      </w:r>
      <w:r w:rsidR="00315330" w:rsidRPr="29DE7FDD">
        <w:rPr>
          <w:rFonts w:asciiTheme="minorHAnsi" w:eastAsia="Palatino" w:hAnsiTheme="minorHAnsi" w:cs="Palatino"/>
          <w:lang w:val="en-GB"/>
        </w:rPr>
        <w:t xml:space="preserve">small </w:t>
      </w:r>
      <w:r w:rsidR="001548FD" w:rsidRPr="29DE7FDD">
        <w:rPr>
          <w:rFonts w:asciiTheme="minorHAnsi" w:eastAsia="Palatino" w:hAnsiTheme="minorHAnsi" w:cs="Palatino"/>
          <w:lang w:val="en-GB"/>
        </w:rPr>
        <w:t>nuclear riboprotein)</w:t>
      </w:r>
      <w:r w:rsidR="00315330" w:rsidRPr="29DE7FDD">
        <w:rPr>
          <w:rFonts w:asciiTheme="minorHAnsi" w:eastAsia="Palatino" w:hAnsiTheme="minorHAnsi" w:cs="Palatino"/>
          <w:lang w:val="en-GB"/>
        </w:rPr>
        <w:t xml:space="preserve"> </w:t>
      </w:r>
      <w:r w:rsidR="001548FD" w:rsidRPr="29DE7FDD">
        <w:rPr>
          <w:rFonts w:asciiTheme="minorHAnsi" w:eastAsia="Palatino" w:hAnsiTheme="minorHAnsi" w:cs="Palatino"/>
          <w:lang w:val="en-GB"/>
        </w:rPr>
        <w:t>e</w:t>
      </w:r>
      <w:r w:rsidR="00315330" w:rsidRPr="29DE7FDD">
        <w:rPr>
          <w:rFonts w:asciiTheme="minorHAnsi" w:eastAsia="Palatino" w:hAnsiTheme="minorHAnsi" w:cs="Palatino"/>
          <w:lang w:val="en-GB"/>
        </w:rPr>
        <w:t>ssential for vertebrate development</w:t>
      </w:r>
      <w:r w:rsidR="00413841" w:rsidRPr="29DE7FDD">
        <w:rPr>
          <w:rFonts w:asciiTheme="minorHAnsi" w:eastAsia="Palatino" w:hAnsiTheme="minorHAnsi" w:cs="Palatino"/>
          <w:lang w:val="en-GB"/>
        </w:rPr>
        <w:t xml:space="preserve"> </w:t>
      </w:r>
      <w:r w:rsidR="00413841"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&lt;EndNote&gt;&lt;Cite&gt;&lt;Author&gt;Barboric&lt;/Author&gt;&lt;Year&gt;2009&lt;/Year&gt;&lt;RecNum&gt;1932&lt;/RecNum&gt;&lt;DisplayText&gt;(Barboric et al., 2009)&lt;/DisplayText&gt;&lt;record&gt;&lt;rec-number&gt;1932&lt;/rec-number&gt;&lt;foreign-keys&gt;&lt;key app="EN" db-id="wtdwz02w6dfzvgex5xpxwpt8eax2fvfzefre" timestamp="1592899947"&gt;1932&lt;/key&gt;&lt;/foreign-keys&gt;&lt;ref-type name="Journal Article"&gt;17&lt;/ref-type&gt;&lt;contributors&gt;&lt;authors&gt;&lt;author&gt;Barboric, Matjaz&lt;/author&gt;&lt;author&gt;Lenasi, Tina&lt;/author&gt;&lt;author&gt;Chen, Hui&lt;/author&gt;&lt;author&gt;Johansen, Eric B&lt;/author&gt;&lt;author&gt;Guo, Su&lt;/author&gt;&lt;author&gt;Peterlin, B Matija&lt;/author&gt;&lt;/authors&gt;&lt;/contributors&gt;&lt;titles&gt;&lt;title&gt;7SK snRNP/P-TEFb couples transcription elongation with alternative splicing and is essential for vertebrate development&lt;/title&gt;&lt;secondary-title&gt;Proceedings of the National Academy of Sciences&lt;/secondary-title&gt;&lt;/titles&gt;&lt;periodical&gt;&lt;full-title&gt;Proceedings of the National Academy of Sciences&lt;/full-title&gt;&lt;/periodical&gt;&lt;pages&gt;7798-7803&lt;/pages&gt;&lt;volume&gt;106&lt;/volume&gt;&lt;number&gt;19&lt;/number&gt;&lt;dates&gt;&lt;year&gt;2009&lt;/year&gt;&lt;/dates&gt;&lt;isbn&gt;0027-8424&lt;/isbn&gt;&lt;urls&gt;&lt;/urls&gt;&lt;/record&gt;&lt;/Cite&gt;&lt;/EndNote&gt;</w:instrText>
      </w:r>
      <w:r w:rsidR="00413841"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(Barboric et al., 2009)</w:t>
      </w:r>
      <w:r w:rsidR="00413841"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and interacts</w:t>
      </w:r>
      <w:r w:rsidR="00315330" w:rsidRPr="29DE7FDD">
        <w:rPr>
          <w:rFonts w:asciiTheme="minorHAnsi" w:eastAsia="Palatino" w:hAnsiTheme="minorHAnsi" w:cs="Palatino"/>
          <w:lang w:val="en-GB"/>
        </w:rPr>
        <w:t xml:space="preserve"> with dnmt2 in mice knock outs </w:t>
      </w:r>
      <w:r w:rsidR="00315330" w:rsidRPr="29DE7FDD">
        <w:rPr>
          <w:rFonts w:asciiTheme="minorHAnsi" w:eastAsia="Palatino" w:hAnsiTheme="minorHAnsi" w:cs="Palatino"/>
          <w:lang w:val="en-GB"/>
        </w:rPr>
        <w:fldChar w:fldCharType="begin">
          <w:fldData xml:space="preserve">PEVuZE5vdGU+PENpdGU+PEF1dGhvcj5HaGFuYmFyaWFuPC9BdXRob3I+PFllYXI+MjAxNjwvWWVh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PEVuZE5vdGU+PENpdGU+PEF1dGhvcj5HaGFuYmFyaWFuPC9BdXRob3I+PFllYXI+MjAxNjwvWWVh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315330" w:rsidRPr="29DE7FDD">
        <w:rPr>
          <w:rFonts w:asciiTheme="minorHAnsi" w:eastAsia="Palatino" w:hAnsiTheme="minorHAnsi" w:cs="Palatino"/>
          <w:lang w:val="en-GB"/>
        </w:rPr>
      </w:r>
      <w:r w:rsidR="00315330"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(Ghanbarian et al., 2016)</w:t>
      </w:r>
      <w:r w:rsidR="00315330"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while </w:t>
      </w:r>
      <w:r w:rsidR="001548FD" w:rsidRPr="003E5C34">
        <w:rPr>
          <w:rFonts w:asciiTheme="minorHAnsi" w:eastAsia="Palatino" w:hAnsiTheme="minorHAnsi" w:cs="Palatino"/>
          <w:i/>
          <w:lang w:val="en-GB"/>
        </w:rPr>
        <w:t>METTL15</w:t>
      </w:r>
      <w:r w:rsidR="001548FD" w:rsidRPr="29DE7FDD">
        <w:rPr>
          <w:rFonts w:asciiTheme="minorHAnsi" w:eastAsia="Palatino" w:hAnsiTheme="minorHAnsi" w:cs="Palatino"/>
          <w:lang w:val="en-GB"/>
        </w:rPr>
        <w:t xml:space="preserve"> is a methyltransferase essential for mitochondrial function </w:t>
      </w:r>
      <w:r w:rsidR="001548FD" w:rsidRPr="29DE7FDD">
        <w:rPr>
          <w:rFonts w:asciiTheme="minorHAnsi" w:eastAsia="Palatino" w:hAnsiTheme="minorHAnsi" w:cs="Palatino"/>
          <w:lang w:val="en-GB"/>
        </w:rPr>
        <w:fldChar w:fldCharType="begin">
          <w:fldData xml:space="preserve">PEVuZE5vdGU+PENpdGU+PEF1dGhvcj5DaGVuPC9BdXRob3I+PFllYXI+MjAyMDwvWWVhcj48UmVj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PEVuZE5vdGU+PENpdGU+PEF1dGhvcj5DaGVuPC9BdXRob3I+PFllYXI+MjAyMDwvWWVhcj48UmVj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(H. Chen et al., 2020)</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and has also been linked to childhood obesity </w:t>
      </w:r>
      <w:r w:rsidR="001548FD" w:rsidRPr="29DE7FDD">
        <w:rPr>
          <w:rFonts w:asciiTheme="minorHAnsi" w:eastAsia="Palatino" w:hAnsiTheme="minorHAnsi" w:cs="Palatino"/>
          <w:lang w:val="en-GB"/>
        </w:rPr>
        <w:fldChar w:fldCharType="begin">
          <w:fldData xml:space="preserve">PEVuZE5vdGU+PENpdGU+PEF1dGhvcj5CcmFkZmllbGQ8L0F1dGhvcj48WWVhcj4yMDE5PC9ZZWFy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PEVuZE5vdGU+PENpdGU+PEF1dGhvcj5CcmFkZmllbGQ8L0F1dGhvcj48WWVhcj4yMDE5PC9ZZWFy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r>
      <w:r w:rsidR="001548FD"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(Bradfield et al., 2019)</w:t>
      </w:r>
      <w:r w:rsidR="001548FD" w:rsidRPr="29DE7FDD">
        <w:rPr>
          <w:rFonts w:asciiTheme="minorHAnsi" w:eastAsia="Palatino" w:hAnsiTheme="minorHAnsi" w:cs="Palatino"/>
          <w:lang w:val="en-GB"/>
        </w:rPr>
        <w:fldChar w:fldCharType="end"/>
      </w:r>
      <w:r w:rsidR="001548FD" w:rsidRPr="29DE7FDD">
        <w:rPr>
          <w:rFonts w:asciiTheme="minorHAnsi" w:eastAsia="Palatino" w:hAnsiTheme="minorHAnsi" w:cs="Palatino"/>
          <w:lang w:val="en-GB"/>
        </w:rPr>
        <w:t xml:space="preserve">. </w:t>
      </w:r>
      <w:r w:rsidR="002C19DB" w:rsidRPr="00B50B1C">
        <w:rPr>
          <w:rFonts w:asciiTheme="minorHAnsi" w:eastAsia="Palatino" w:hAnsiTheme="minorHAnsi" w:cs="Palatino"/>
          <w:lang w:val="en-GB"/>
        </w:rPr>
        <w:t>KIF18A</w:t>
      </w:r>
      <w:r w:rsidR="002C19DB" w:rsidRPr="29DE7FDD">
        <w:rPr>
          <w:rFonts w:asciiTheme="minorHAnsi" w:eastAsia="Palatino" w:hAnsiTheme="minorHAnsi" w:cs="Palatino"/>
          <w:lang w:val="en-GB"/>
        </w:rPr>
        <w:t xml:space="preserve"> </w:t>
      </w:r>
      <w:r w:rsidR="001548FD" w:rsidRPr="29DE7FDD">
        <w:rPr>
          <w:rFonts w:asciiTheme="minorHAnsi" w:eastAsia="Palatino" w:hAnsiTheme="minorHAnsi" w:cs="Palatino"/>
          <w:lang w:val="en-GB"/>
        </w:rPr>
        <w:t>interacts</w:t>
      </w:r>
      <w:r w:rsidR="00E166D0" w:rsidRPr="29DE7FDD">
        <w:rPr>
          <w:rFonts w:asciiTheme="minorHAnsi" w:eastAsia="Palatino" w:hAnsiTheme="minorHAnsi" w:cs="Palatino"/>
          <w:lang w:val="en-GB"/>
        </w:rPr>
        <w:t xml:space="preserve"> with an </w:t>
      </w:r>
      <w:proofErr w:type="spellStart"/>
      <w:r w:rsidR="00E166D0" w:rsidRPr="29DE7FDD">
        <w:rPr>
          <w:rFonts w:asciiTheme="minorHAnsi" w:eastAsia="Palatino" w:hAnsiTheme="minorHAnsi" w:cs="Palatino"/>
          <w:lang w:val="en-GB"/>
        </w:rPr>
        <w:t>estrogen</w:t>
      </w:r>
      <w:proofErr w:type="spellEnd"/>
      <w:r w:rsidR="00E166D0" w:rsidRPr="29DE7FDD">
        <w:rPr>
          <w:rFonts w:asciiTheme="minorHAnsi" w:eastAsia="Palatino" w:hAnsiTheme="minorHAnsi" w:cs="Palatino"/>
          <w:lang w:val="en-GB"/>
        </w:rPr>
        <w:t xml:space="preserve"> receptor </w:t>
      </w:r>
      <w:r w:rsidR="00E166D0"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&lt;EndNote&gt;&lt;Cite&gt;&lt;Author&gt;Luboshits&lt;/Author&gt;&lt;Year&gt;2007&lt;/Year&gt;&lt;RecNum&gt;1933&lt;/RecNum&gt;&lt;DisplayText&gt;(Luboshits &amp;amp; Benayahu, 2007)&lt;/DisplayText&gt;&lt;record&gt;&lt;rec-number&gt;1933&lt;/rec-number&gt;&lt;foreign-keys&gt;&lt;key app="EN" db-id="wtdwz02w6dfzvgex5xpxwpt8eax2fvfzefre" timestamp="1592907163"&gt;1933&lt;/key&gt;&lt;/foreign-keys&gt;&lt;ref-type name="Journal Article"&gt;17&lt;/ref-type&gt;&lt;contributors&gt;&lt;authors&gt;&lt;author&gt;Luboshits, G.&lt;/author&gt;&lt;author&gt;Benayahu, D.&lt;/author&gt;&lt;/authors&gt;&lt;/contributors&gt;&lt;auth-address&gt;Department of Cell and Developmental Biology, Sackler School of Medicine, Tel-Aviv University, Tel-Aviv, Israel.&lt;/auth-address&gt;&lt;titles&gt;&lt;title&gt;MS-KIF18A, a kinesin, is associated with estrogen receptor&lt;/title&gt;&lt;secondary-title&gt;J Cell Biochem&lt;/secondary-title&gt;&lt;alt-title&gt;Journal of cellular biochemistry&lt;/alt-title&gt;&lt;/titles&gt;&lt;periodical&gt;&lt;full-title&gt;J Cell Biochem&lt;/full-title&gt;&lt;abbr-1&gt;Journal of cellular biochemistry&lt;/abbr-1&gt;&lt;/periodical&gt;&lt;alt-periodical&gt;&lt;full-title&gt;J Cell Biochem&lt;/full-title&gt;&lt;abbr-1&gt;Journal of cellular biochemistry&lt;/abbr-1&gt;&lt;/alt-periodical&gt;&lt;pages&gt;693-702&lt;/pages&gt;&lt;volume&gt;100&lt;/volume&gt;&lt;number&gt;3&lt;/number&gt;&lt;edition&gt;2006/09/29&lt;/edition&gt;&lt;keywords&gt;&lt;keyword&gt;Base Sequence&lt;/keyword&gt;&lt;keyword&gt;Cells, Cultured&lt;/keyword&gt;&lt;keyword&gt;DNA Primers&lt;/keyword&gt;&lt;keyword&gt;Estrogens/metabolism&lt;/keyword&gt;&lt;keyword&gt;Fluorescent Antibody Technique, Indirect&lt;/keyword&gt;&lt;keyword&gt;Humans&lt;/keyword&gt;&lt;keyword&gt;Kinesin/*metabolism&lt;/keyword&gt;&lt;keyword&gt;Microscopy, Confocal&lt;/keyword&gt;&lt;keyword&gt;Microscopy, Fluorescence&lt;/keyword&gt;&lt;keyword&gt;Receptors, Estrogen/*metabolism&lt;/keyword&gt;&lt;keyword&gt;Signal Transduction&lt;/keyword&gt;&lt;/keywords&gt;&lt;dates&gt;&lt;year&gt;2007&lt;/year&gt;&lt;pub-dates&gt;&lt;date&gt;Feb 15&lt;/date&gt;&lt;/pub-dates&gt;&lt;/dates&gt;&lt;isbn&gt;0730-2312 (Print)&amp;#xD;0730-2312&lt;/isbn&gt;&lt;accession-num&gt;17006958&lt;/accession-num&gt;&lt;urls&gt;&lt;/urls&gt;&lt;electronic-resource-num&gt;10.1002/jcb.21000&lt;/electronic-resource-num&gt;&lt;remote-database-provider&gt;NLM&lt;/remote-database-provider&gt;&lt;language&gt;eng&lt;/language&gt;&lt;/record&gt;&lt;/Cite&gt;&lt;/EndNote&gt;</w:instrText>
      </w:r>
      <w:r w:rsidR="00E166D0"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(Luboshits &amp; Benayahu, 2007)</w:t>
      </w:r>
      <w:r w:rsidR="00E166D0" w:rsidRPr="29DE7FDD">
        <w:rPr>
          <w:rFonts w:asciiTheme="minorHAnsi" w:eastAsia="Palatino" w:hAnsiTheme="minorHAnsi" w:cs="Palatino"/>
          <w:lang w:val="en-GB"/>
        </w:rPr>
        <w:fldChar w:fldCharType="end"/>
      </w:r>
      <w:r w:rsidR="00E166D0" w:rsidRPr="29DE7FDD">
        <w:rPr>
          <w:rFonts w:asciiTheme="minorHAnsi" w:eastAsia="Palatino" w:hAnsiTheme="minorHAnsi" w:cs="Palatino"/>
          <w:lang w:val="en-GB"/>
        </w:rPr>
        <w:t xml:space="preserve">, </w:t>
      </w:r>
      <w:r w:rsidR="001548FD" w:rsidRPr="29DE7FDD">
        <w:rPr>
          <w:rFonts w:asciiTheme="minorHAnsi" w:eastAsia="Palatino" w:hAnsiTheme="minorHAnsi" w:cs="Palatino"/>
          <w:lang w:val="en-GB"/>
        </w:rPr>
        <w:t>as well as being</w:t>
      </w:r>
      <w:r w:rsidR="00F4664C" w:rsidRPr="29DE7FDD">
        <w:rPr>
          <w:rFonts w:asciiTheme="minorHAnsi" w:eastAsia="Palatino" w:hAnsiTheme="minorHAnsi" w:cs="Palatino"/>
          <w:lang w:val="en-GB"/>
        </w:rPr>
        <w:t xml:space="preserve"> involved in </w:t>
      </w:r>
      <w:r w:rsidR="00E166D0" w:rsidRPr="29DE7FDD">
        <w:rPr>
          <w:rFonts w:asciiTheme="minorHAnsi" w:eastAsia="Palatino" w:hAnsiTheme="minorHAnsi" w:cs="Palatino"/>
          <w:lang w:val="en-GB"/>
        </w:rPr>
        <w:t xml:space="preserve">mitosis and microtubule growth </w:t>
      </w:r>
      <w:r w:rsidR="00E166D0" w:rsidRPr="29DE7FDD">
        <w:rPr>
          <w:rFonts w:asciiTheme="minorHAnsi" w:eastAsia="Palatino" w:hAnsiTheme="minorHAnsi" w:cs="Palatino"/>
          <w:lang w:val="en-GB"/>
        </w:rPr>
        <w:fldChar w:fldCharType="begin">
          <w:fldData xml:space="preserve">PEVuZE5vdGU+PENpdGU+PEF1dGhvcj5TdHVtcGZmPC9BdXRob3I+PFllYXI+MjAxMjwvWWVhcj48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PEVuZE5vdGU+PENpdGU+PEF1dGhvcj5TdHVtcGZmPC9BdXRob3I+PFllYXI+MjAxMjwvWWVhcj48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E166D0" w:rsidRPr="29DE7FDD">
        <w:rPr>
          <w:rFonts w:asciiTheme="minorHAnsi" w:eastAsia="Palatino" w:hAnsiTheme="minorHAnsi" w:cs="Palatino"/>
          <w:lang w:val="en-GB"/>
        </w:rPr>
      </w:r>
      <w:r w:rsidR="00E166D0"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(Stumpff, Wagenbach, Franck, Asbury, &amp; Wordeman, 2012)</w:t>
      </w:r>
      <w:r w:rsidR="00E166D0" w:rsidRPr="29DE7FDD">
        <w:rPr>
          <w:rFonts w:asciiTheme="minorHAnsi" w:eastAsia="Palatino" w:hAnsiTheme="minorHAnsi" w:cs="Palatino"/>
          <w:lang w:val="en-GB"/>
        </w:rPr>
        <w:fldChar w:fldCharType="end"/>
      </w:r>
      <w:r w:rsidR="00E166D0" w:rsidRPr="29DE7FDD">
        <w:rPr>
          <w:rFonts w:asciiTheme="minorHAnsi" w:eastAsia="Palatino" w:hAnsiTheme="minorHAnsi" w:cs="Palatino"/>
          <w:lang w:val="en-GB"/>
        </w:rPr>
        <w:t xml:space="preserve">, </w:t>
      </w:r>
      <w:r w:rsidR="00F4664C" w:rsidRPr="29DE7FDD">
        <w:rPr>
          <w:rFonts w:asciiTheme="minorHAnsi" w:eastAsia="Palatino" w:hAnsiTheme="minorHAnsi" w:cs="Palatino"/>
          <w:lang w:val="en-GB"/>
        </w:rPr>
        <w:t xml:space="preserve">and </w:t>
      </w:r>
      <w:r w:rsidR="00E166D0" w:rsidRPr="29DE7FDD">
        <w:rPr>
          <w:rFonts w:asciiTheme="minorHAnsi" w:eastAsia="Palatino" w:hAnsiTheme="minorHAnsi" w:cs="Palatino"/>
          <w:lang w:val="en-GB"/>
        </w:rPr>
        <w:t xml:space="preserve">mitotic progression during germ line development </w:t>
      </w:r>
      <w:r w:rsidR="00E166D0"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&lt;EndNote&gt;&lt;Cite&gt;&lt;Author&gt;Czechanski&lt;/Author&gt;&lt;Year&gt;2015&lt;/Year&gt;&lt;RecNum&gt;1935&lt;/RecNum&gt;&lt;DisplayText&gt;(Czechanski et al., 2015)&lt;/DisplayText&gt;&lt;record&gt;&lt;rec-number&gt;1935&lt;/rec-number&gt;&lt;foreign-keys&gt;&lt;key app="EN" db-id="wtdwz02w6dfzvgex5xpxwpt8eax2fvfzefre" timestamp="1592907262"&gt;1935&lt;/key&gt;&lt;/foreign-keys&gt;&lt;ref-type name="Journal Article"&gt;17&lt;/ref-type&gt;&lt;contributors&gt;&lt;authors&gt;&lt;author&gt;Czechanski, Anne&lt;/author&gt;&lt;author&gt;Kim, Haein&lt;/author&gt;&lt;author&gt;Byers, Candice&lt;/author&gt;&lt;author&gt;Greenstein, Ian&lt;/author&gt;&lt;author&gt;Stumpff, Jason&lt;/author&gt;&lt;author&gt;Reinholdt, Laura G&lt;/author&gt;&lt;/authors&gt;&lt;/contributors&gt;&lt;titles&gt;&lt;title&gt;Kif18a is specifically required for mitotic progression during germ line development&lt;/title&gt;&lt;secondary-title&gt;Developmental biology&lt;/secondary-title&gt;&lt;/titles&gt;&lt;periodical&gt;&lt;full-title&gt;Developmental Biology&lt;/full-title&gt;&lt;/periodical&gt;&lt;pages&gt;253-262&lt;/pages&gt;&lt;volume&gt;402&lt;/volume&gt;&lt;number&gt;2&lt;/number&gt;&lt;dates&gt;&lt;year&gt;2015&lt;/year&gt;&lt;/dates&gt;&lt;isbn&gt;0012-1606&lt;/isbn&gt;&lt;urls&gt;&lt;/urls&gt;&lt;/record&gt;&lt;/Cite&gt;&lt;/EndNote&gt;</w:instrText>
      </w:r>
      <w:r w:rsidR="00E166D0"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(Czechanski et al., 2015)</w:t>
      </w:r>
      <w:r w:rsidR="00E166D0" w:rsidRPr="29DE7FDD">
        <w:rPr>
          <w:rFonts w:asciiTheme="minorHAnsi" w:eastAsia="Palatino" w:hAnsiTheme="minorHAnsi" w:cs="Palatino"/>
          <w:lang w:val="en-GB"/>
        </w:rPr>
        <w:fldChar w:fldCharType="end"/>
      </w:r>
      <w:r w:rsidR="00E166D0" w:rsidRPr="29DE7FDD">
        <w:rPr>
          <w:rFonts w:asciiTheme="minorHAnsi" w:eastAsia="Palatino" w:hAnsiTheme="minorHAnsi" w:cs="Palatino"/>
          <w:lang w:val="en-GB"/>
        </w:rPr>
        <w:t xml:space="preserve">. </w:t>
      </w:r>
    </w:p>
    <w:p w14:paraId="34684760" w14:textId="1C841B85" w:rsidR="00315330" w:rsidRDefault="001548FD" w:rsidP="00A3420B">
      <w:pPr>
        <w:spacing w:after="60" w:line="360" w:lineRule="auto"/>
        <w:rPr>
          <w:rFonts w:asciiTheme="minorHAnsi" w:eastAsia="Palatino" w:hAnsiTheme="minorHAnsi" w:cs="Palatino"/>
          <w:bCs/>
          <w:lang w:val="en-GB"/>
        </w:rPr>
      </w:pPr>
      <w:r>
        <w:rPr>
          <w:rFonts w:asciiTheme="minorHAnsi" w:eastAsia="Palatino" w:hAnsiTheme="minorHAnsi" w:cs="Palatino"/>
          <w:bCs/>
          <w:lang w:val="en-GB"/>
        </w:rPr>
        <w:t xml:space="preserve"> </w:t>
      </w:r>
    </w:p>
    <w:p w14:paraId="3720F630" w14:textId="798425A6" w:rsidR="00EE3C39" w:rsidRDefault="00C44EEA" w:rsidP="00A3420B">
      <w:pPr>
        <w:spacing w:after="60" w:line="360" w:lineRule="auto"/>
        <w:rPr>
          <w:rFonts w:asciiTheme="minorHAnsi" w:eastAsia="Palatino" w:hAnsiTheme="minorHAnsi" w:cs="Palatino"/>
          <w:lang w:val="en-GB"/>
        </w:rPr>
      </w:pPr>
      <w:r w:rsidRPr="29DE7FDD">
        <w:rPr>
          <w:rFonts w:asciiTheme="minorHAnsi" w:eastAsia="Palatino" w:hAnsiTheme="minorHAnsi" w:cs="Palatino"/>
          <w:lang w:val="en-GB"/>
        </w:rPr>
        <w:t>These genes certainly fit in with our predictions as to how feral birds should adapt to the natural environment, with the return o</w:t>
      </w:r>
      <w:r w:rsidR="00E373C8" w:rsidRPr="29DE7FDD">
        <w:rPr>
          <w:rFonts w:asciiTheme="minorHAnsi" w:eastAsia="Palatino" w:hAnsiTheme="minorHAnsi" w:cs="Palatino"/>
          <w:lang w:val="en-GB"/>
        </w:rPr>
        <w:t>f</w:t>
      </w:r>
      <w:r w:rsidRPr="29DE7FDD">
        <w:rPr>
          <w:rFonts w:asciiTheme="minorHAnsi" w:eastAsia="Palatino" w:hAnsiTheme="minorHAnsi" w:cs="Palatino"/>
          <w:lang w:val="en-GB"/>
        </w:rPr>
        <w:t xml:space="preserve"> natural and sexual selection pressures. Given that </w:t>
      </w:r>
      <w:r w:rsidR="00E20DAE" w:rsidRPr="29DE7FDD">
        <w:rPr>
          <w:rFonts w:asciiTheme="minorHAnsi" w:eastAsia="Palatino" w:hAnsiTheme="minorHAnsi" w:cs="Palatino"/>
          <w:lang w:val="en-GB"/>
        </w:rPr>
        <w:t xml:space="preserve">although </w:t>
      </w:r>
      <w:r w:rsidRPr="29DE7FDD">
        <w:rPr>
          <w:rFonts w:asciiTheme="minorHAnsi" w:eastAsia="Palatino" w:hAnsiTheme="minorHAnsi" w:cs="Palatino"/>
          <w:lang w:val="en-GB"/>
        </w:rPr>
        <w:t xml:space="preserve">there are still relatively few predators in </w:t>
      </w:r>
      <w:r w:rsidR="00E20DAE" w:rsidRPr="29DE7FDD">
        <w:rPr>
          <w:rFonts w:asciiTheme="minorHAnsi" w:eastAsia="Palatino" w:hAnsiTheme="minorHAnsi" w:cs="Palatino"/>
          <w:lang w:val="en-GB"/>
        </w:rPr>
        <w:t xml:space="preserve">both Hawaii and Bermuda, </w:t>
      </w:r>
      <w:r w:rsidRPr="29DE7FDD">
        <w:rPr>
          <w:rFonts w:asciiTheme="minorHAnsi" w:eastAsia="Palatino" w:hAnsiTheme="minorHAnsi" w:cs="Palatino"/>
          <w:lang w:val="en-GB"/>
        </w:rPr>
        <w:t xml:space="preserve">the ability to </w:t>
      </w:r>
      <w:r w:rsidRPr="29DE7FDD">
        <w:rPr>
          <w:rFonts w:asciiTheme="minorHAnsi" w:eastAsia="Palatino" w:hAnsiTheme="minorHAnsi" w:cs="Palatino"/>
          <w:lang w:val="en-GB"/>
        </w:rPr>
        <w:lastRenderedPageBreak/>
        <w:t>coexist with human environments may be important</w:t>
      </w:r>
      <w:r w:rsidR="00E20DAE" w:rsidRPr="29DE7FDD">
        <w:rPr>
          <w:rFonts w:asciiTheme="minorHAnsi" w:eastAsia="Palatino" w:hAnsiTheme="minorHAnsi" w:cs="Palatino"/>
          <w:lang w:val="en-GB"/>
        </w:rPr>
        <w:t xml:space="preserve"> and certainly the environment is more variable and contains more threats than a domesticated setting</w:t>
      </w:r>
      <w:r w:rsidRPr="29DE7FDD">
        <w:rPr>
          <w:rFonts w:asciiTheme="minorHAnsi" w:eastAsia="Palatino" w:hAnsiTheme="minorHAnsi" w:cs="Palatino"/>
          <w:lang w:val="en-GB"/>
        </w:rPr>
        <w:t xml:space="preserve">, these behavioural changes </w:t>
      </w:r>
      <w:r w:rsidR="00E20DAE" w:rsidRPr="29DE7FDD">
        <w:rPr>
          <w:rFonts w:asciiTheme="minorHAnsi" w:eastAsia="Palatino" w:hAnsiTheme="minorHAnsi" w:cs="Palatino"/>
          <w:lang w:val="en-GB"/>
        </w:rPr>
        <w:t>are expected. The fact that anxiety-related genes are selected confirms what we have found previously that domesticated birds are less anxious than their wild counterparts the R</w:t>
      </w:r>
      <w:r w:rsidR="006317A8">
        <w:rPr>
          <w:rFonts w:asciiTheme="minorHAnsi" w:eastAsia="Palatino" w:hAnsiTheme="minorHAnsi" w:cs="Palatino"/>
          <w:lang w:val="en-GB"/>
        </w:rPr>
        <w:t xml:space="preserve">ed </w:t>
      </w:r>
      <w:r w:rsidR="00E20DAE" w:rsidRPr="29DE7FDD">
        <w:rPr>
          <w:rFonts w:asciiTheme="minorHAnsi" w:eastAsia="Palatino" w:hAnsiTheme="minorHAnsi" w:cs="Palatino"/>
          <w:lang w:val="en-GB"/>
        </w:rPr>
        <w:t>J</w:t>
      </w:r>
      <w:r w:rsidR="006317A8">
        <w:rPr>
          <w:rFonts w:asciiTheme="minorHAnsi" w:eastAsia="Palatino" w:hAnsiTheme="minorHAnsi" w:cs="Palatino"/>
          <w:lang w:val="en-GB"/>
        </w:rPr>
        <w:t>unglefowl</w:t>
      </w:r>
      <w:r w:rsidR="004C3084" w:rsidRPr="29DE7FDD">
        <w:rPr>
          <w:rFonts w:asciiTheme="minorHAnsi" w:eastAsia="Palatino" w:hAnsiTheme="minorHAnsi" w:cs="Palatino"/>
          <w:lang w:val="en-GB"/>
        </w:rPr>
        <w:t xml:space="preserve"> </w:t>
      </w:r>
      <w:r w:rsidR="007C7DC4" w:rsidRPr="29DE7FDD">
        <w:rPr>
          <w:rFonts w:asciiTheme="minorHAnsi" w:eastAsia="Palatino" w:hAnsiTheme="minorHAnsi" w:cs="Palatino"/>
          <w:lang w:val="en-GB"/>
        </w:rPr>
        <w:fldChar w:fldCharType="begin">
          <w:fldData xml:space="preserve">PEVuZE5vdGU+PENpdGU+PEF1dGhvcj5Gb2dlbGhvbG08L0F1dGhvcj48WWVhcj4yMDE5PC9ZZWFy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PEVuZE5vdGU+PENpdGU+PEF1dGhvcj5Gb2dlbGhvbG08L0F1dGhvcj48WWVhcj4yMDE5PC9ZZWFy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7C7DC4" w:rsidRPr="29DE7FDD">
        <w:rPr>
          <w:rFonts w:asciiTheme="minorHAnsi" w:eastAsia="Palatino" w:hAnsiTheme="minorHAnsi" w:cs="Palatino"/>
          <w:lang w:val="en-GB"/>
        </w:rPr>
      </w:r>
      <w:r w:rsidR="007C7DC4"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(Fogelholm et al., 2019; Johnsson et al., 2018; Martin Johnsson et al., 2016)</w:t>
      </w:r>
      <w:r w:rsidR="007C7DC4" w:rsidRPr="29DE7FDD">
        <w:rPr>
          <w:rFonts w:asciiTheme="minorHAnsi" w:eastAsia="Palatino" w:hAnsiTheme="minorHAnsi" w:cs="Palatino"/>
          <w:lang w:val="en-GB"/>
        </w:rPr>
        <w:fldChar w:fldCharType="end"/>
      </w:r>
      <w:r w:rsidR="00E20DAE" w:rsidRPr="29DE7FDD">
        <w:rPr>
          <w:rFonts w:asciiTheme="minorHAnsi" w:eastAsia="Palatino" w:hAnsiTheme="minorHAnsi" w:cs="Palatino"/>
          <w:lang w:val="en-GB"/>
        </w:rPr>
        <w:t>. That these regions are still domesticated in origin indicates that such polymorphisms are still circulating in domestic populations but are not fixed</w:t>
      </w:r>
      <w:r w:rsidR="006317A8">
        <w:rPr>
          <w:rFonts w:asciiTheme="minorHAnsi" w:eastAsia="Palatino" w:hAnsiTheme="minorHAnsi" w:cs="Palatino"/>
          <w:lang w:val="en-GB"/>
        </w:rPr>
        <w:t xml:space="preserve"> or</w:t>
      </w:r>
      <w:r w:rsidR="00E20DAE" w:rsidRPr="29DE7FDD">
        <w:rPr>
          <w:rFonts w:asciiTheme="minorHAnsi" w:eastAsia="Palatino" w:hAnsiTheme="minorHAnsi" w:cs="Palatino"/>
          <w:lang w:val="en-GB"/>
        </w:rPr>
        <w:t xml:space="preserve"> maintained at a low frequency. Similarly, sexual selection may be the biggest returning pressure on feral birds, as in the case of domestic chickens, all mate choice decisions are essentially removed. With these returning selection pressures, both behavioural and even changes relating to sexual ornaments and sexual organs (sperm competition being particularly important in chickens – </w:t>
      </w:r>
      <w:r w:rsidR="009821EA"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&lt;EndNote&gt;&lt;Cite&gt;&lt;Author&gt;Birkhead&lt;/Author&gt;&lt;Year&gt;1987&lt;/Year&gt;&lt;RecNum&gt;1945&lt;/RecNum&gt;&lt;DisplayText&gt;(Birkhead, 1987; Pizzari, Cornwallis, Lovlie, Jakobsson, &amp;amp; Birkhead, 2003)&lt;/DisplayText&gt;&lt;record&gt;&lt;rec-number&gt;1945&lt;/rec-number&gt;&lt;foreign-keys&gt;&lt;key app="EN" db-id="wtdwz02w6dfzvgex5xpxwpt8eax2fvfzefre" timestamp="1592937826"&gt;1945&lt;/key&gt;&lt;/foreign-keys&gt;&lt;ref-type name="Journal Article"&gt;17&lt;/ref-type&gt;&lt;contributors&gt;&lt;authors&gt;&lt;author&gt;Birkhead, Tim&lt;/author&gt;&lt;/authors&gt;&lt;/contributors&gt;&lt;titles&gt;&lt;title&gt;Sperm competition in birds&lt;/title&gt;&lt;secondary-title&gt;Trends in ecology &amp;amp; evolution&lt;/secondary-title&gt;&lt;/titles&gt;&lt;periodical&gt;&lt;full-title&gt;Trends in Ecology &amp;amp; Evolution&lt;/full-title&gt;&lt;/periodical&gt;&lt;pages&gt;268-272&lt;/pages&gt;&lt;volume&gt;2&lt;/volume&gt;&lt;number&gt;9&lt;/number&gt;&lt;dates&gt;&lt;year&gt;1987&lt;/year&gt;&lt;/dates&gt;&lt;isbn&gt;0169-5347&lt;/isbn&gt;&lt;urls&gt;&lt;/urls&gt;&lt;/record&gt;&lt;/Cite&gt;&lt;Cite&gt;&lt;Author&gt;Pizzari&lt;/Author&gt;&lt;Year&gt;2003&lt;/Year&gt;&lt;RecNum&gt;326&lt;/RecNum&gt;&lt;record&gt;&lt;rec-number&gt;326&lt;/rec-number&gt;&lt;foreign-keys&gt;&lt;key app="EN" db-id="wtdwz02w6dfzvgex5xpxwpt8eax2fvfzefre" timestamp="0"&gt;326&lt;/key&gt;&lt;/foreign-keys&gt;&lt;ref-type name="Journal Article"&gt;17&lt;/ref-type&gt;&lt;contributors&gt;&lt;authors&gt;&lt;author&gt;Pizzari, T.&lt;/author&gt;&lt;author&gt;Cornwallis, C.K.&lt;/author&gt;&lt;author&gt;Lovlie, H.&lt;/author&gt;&lt;author&gt;Jakobsson, S.&lt;/author&gt;&lt;author&gt;Birkhead, T.R.&lt;/author&gt;&lt;/authors&gt;&lt;/contributors&gt;&lt;titles&gt;&lt;title&gt;Sophisticated sperm allocation in male fowl&lt;/title&gt;&lt;secondary-title&gt;Nature&lt;/secondary-title&gt;&lt;/titles&gt;&lt;periodical&gt;&lt;full-title&gt;Nature&lt;/full-title&gt;&lt;/periodical&gt;&lt;pages&gt;70-73&lt;/pages&gt;&lt;volume&gt;426&lt;/volume&gt;&lt;dates&gt;&lt;year&gt;2003&lt;/year&gt;&lt;/dates&gt;&lt;urls&gt;&lt;/urls&gt;&lt;/record&gt;&lt;/Cite&gt;&lt;/EndNote&gt;</w:instrText>
      </w:r>
      <w:r w:rsidR="009821EA"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(Birkhead, 1987; Pizzari, Cornwallis, Lovlie, Jakobsson, &amp; Birkhead, 2003)</w:t>
      </w:r>
      <w:r w:rsidR="009821EA" w:rsidRPr="29DE7FDD">
        <w:rPr>
          <w:rFonts w:asciiTheme="minorHAnsi" w:eastAsia="Palatino" w:hAnsiTheme="minorHAnsi" w:cs="Palatino"/>
          <w:lang w:val="en-GB"/>
        </w:rPr>
        <w:fldChar w:fldCharType="end"/>
      </w:r>
      <w:r w:rsidR="00E20DAE" w:rsidRPr="29DE7FDD">
        <w:rPr>
          <w:rFonts w:asciiTheme="minorHAnsi" w:eastAsia="Palatino" w:hAnsiTheme="minorHAnsi" w:cs="Palatino"/>
          <w:lang w:val="en-GB"/>
        </w:rPr>
        <w:t>) are expected to cope with the large returning pressure</w:t>
      </w:r>
      <w:r w:rsidR="009821EA" w:rsidRPr="29DE7FDD">
        <w:rPr>
          <w:rFonts w:asciiTheme="minorHAnsi" w:eastAsia="Palatino" w:hAnsiTheme="minorHAnsi" w:cs="Palatino"/>
          <w:lang w:val="en-GB"/>
        </w:rPr>
        <w:t xml:space="preserve">, with such differences seen between wild and domestic chickens </w:t>
      </w:r>
      <w:r w:rsidR="003F725F"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&lt;EndNote&gt;&lt;Cite&gt;&lt;Author&gt;Johnsson&lt;/Author&gt;&lt;Year&gt;2014&lt;/Year&gt;&lt;RecNum&gt;1192&lt;/RecNum&gt;&lt;DisplayText&gt;(Johnsson et al., 2014)&lt;/DisplayText&gt;&lt;record&gt;&lt;rec-number&gt;1192&lt;/rec-number&gt;&lt;foreign-keys&gt;&lt;key app="EN" db-id="wtdwz02w6dfzvgex5xpxwpt8eax2fvfzefre" timestamp="1408971626"&gt;1192&lt;/key&gt;&lt;/foreign-keys&gt;&lt;ref-type name="Journal Article"&gt;17&lt;/ref-type&gt;&lt;contributors&gt;&lt;authors&gt;&lt;author&gt;Johnsson, Martin&lt;/author&gt;&lt;author&gt;Rubin, C‐J&lt;/author&gt;&lt;author&gt;Höglund, Andrey&lt;/author&gt;&lt;author&gt;Sahlqvist, A‐S&lt;/author&gt;&lt;author&gt;Jonsson, KB&lt;/author&gt;&lt;author&gt;Kerje, S&lt;/author&gt;&lt;author&gt;Ekwall, O&lt;/author&gt;&lt;author&gt;Kämpe, O&lt;/author&gt;&lt;author&gt;Andersson, L&lt;/author&gt;&lt;author&gt;Jensen, Per&lt;/author&gt;&lt;author&gt;Wright, Dominic&lt;/author&gt;&lt;/authors&gt;&lt;/contributors&gt;&lt;titles&gt;&lt;title&gt;The role of pleiotropy and linkage in genes affecting a sexual ornament and bone allocation in the chicken&lt;/title&gt;&lt;secondary-title&gt;Molecular ecology&lt;/secondary-title&gt;&lt;/titles&gt;&lt;periodical&gt;&lt;full-title&gt;Molecular Ecology&lt;/full-title&gt;&lt;/periodical&gt;&lt;pages&gt;2275-2286&lt;/pages&gt;&lt;volume&gt;23&lt;/volume&gt;&lt;number&gt;9&lt;/number&gt;&lt;dates&gt;&lt;year&gt;2014&lt;/year&gt;&lt;/dates&gt;&lt;isbn&gt;1365-294X&lt;/isbn&gt;&lt;urls&gt;&lt;related-urls&gt;&lt;url&gt;http://onlinelibrary.wiley.com/store/10.1111/mec.12723/asset/mec12723.pdf?v=1&amp;amp;t=hz9t2f4i&amp;amp;s=af722342058074e970a90df00d81cc67d89ef396&lt;/url&gt;&lt;/related-urls&gt;&lt;/urls&gt;&lt;/record&gt;&lt;/Cite&gt;&lt;/EndNote&gt;</w:instrText>
      </w:r>
      <w:r w:rsidR="003F725F"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(Johnsson et al., 2014)</w:t>
      </w:r>
      <w:r w:rsidR="003F725F" w:rsidRPr="29DE7FDD">
        <w:rPr>
          <w:rFonts w:asciiTheme="minorHAnsi" w:eastAsia="Palatino" w:hAnsiTheme="minorHAnsi" w:cs="Palatino"/>
          <w:lang w:val="en-GB"/>
        </w:rPr>
        <w:fldChar w:fldCharType="end"/>
      </w:r>
      <w:r w:rsidR="00E20DAE" w:rsidRPr="29DE7FDD">
        <w:rPr>
          <w:rFonts w:asciiTheme="minorHAnsi" w:eastAsia="Palatino" w:hAnsiTheme="minorHAnsi" w:cs="Palatino"/>
          <w:lang w:val="en-GB"/>
        </w:rPr>
        <w:t>.</w:t>
      </w:r>
    </w:p>
    <w:p w14:paraId="5E10AC25" w14:textId="77777777" w:rsidR="006317A8" w:rsidRDefault="006317A8" w:rsidP="00A3420B">
      <w:pPr>
        <w:spacing w:after="60" w:line="360" w:lineRule="auto"/>
        <w:rPr>
          <w:rFonts w:asciiTheme="minorHAnsi" w:eastAsia="Palatino" w:hAnsiTheme="minorHAnsi" w:cs="Palatino"/>
          <w:bCs/>
          <w:lang w:val="en-GB"/>
        </w:rPr>
      </w:pPr>
    </w:p>
    <w:p w14:paraId="05F4F34B" w14:textId="69C725FD" w:rsidR="29DE7FDD" w:rsidRPr="00164850" w:rsidRDefault="29DE7FDD" w:rsidP="00491BC7">
      <w:pPr>
        <w:spacing w:after="60" w:line="360" w:lineRule="auto"/>
        <w:outlineLvl w:val="0"/>
        <w:rPr>
          <w:lang w:val="en-GB"/>
        </w:rPr>
      </w:pPr>
      <w:r w:rsidRPr="29DE7FDD">
        <w:rPr>
          <w:rFonts w:asciiTheme="minorHAnsi" w:eastAsia="Palatino" w:hAnsiTheme="minorHAnsi" w:cs="Palatino"/>
          <w:b/>
          <w:bCs/>
          <w:lang w:val="en-GB"/>
        </w:rPr>
        <w:t>Legacies of domestication in extant feral phenotypes</w:t>
      </w:r>
    </w:p>
    <w:p w14:paraId="53463A28" w14:textId="5AD78F18" w:rsidR="32E22D16" w:rsidRDefault="32E22D16" w:rsidP="32E22D16">
      <w:pPr>
        <w:spacing w:after="60" w:line="360" w:lineRule="auto"/>
        <w:rPr>
          <w:rFonts w:asciiTheme="minorHAnsi" w:eastAsia="Palatino" w:hAnsiTheme="minorHAnsi" w:cs="Palatino"/>
          <w:lang w:val="en-GB"/>
        </w:rPr>
      </w:pPr>
      <w:r w:rsidRPr="32E22D16">
        <w:rPr>
          <w:rFonts w:asciiTheme="minorHAnsi" w:eastAsia="Palatino" w:hAnsiTheme="minorHAnsi" w:cs="Palatino"/>
          <w:lang w:val="en-GB"/>
        </w:rPr>
        <w:t xml:space="preserve">The input of multiple domestic breeds to Bermuda’s feral genepool is </w:t>
      </w:r>
      <w:r w:rsidR="005B6606">
        <w:rPr>
          <w:rFonts w:asciiTheme="minorHAnsi" w:eastAsia="Palatino" w:hAnsiTheme="minorHAnsi" w:cs="Palatino"/>
          <w:lang w:val="en-GB"/>
        </w:rPr>
        <w:t>still</w:t>
      </w:r>
      <w:r w:rsidRPr="32E22D16">
        <w:rPr>
          <w:rFonts w:asciiTheme="minorHAnsi" w:eastAsia="Palatino" w:hAnsiTheme="minorHAnsi" w:cs="Palatino"/>
          <w:lang w:val="en-GB"/>
        </w:rPr>
        <w:t xml:space="preserve"> apparent</w:t>
      </w:r>
      <w:r w:rsidR="005B6606">
        <w:rPr>
          <w:rFonts w:asciiTheme="minorHAnsi" w:eastAsia="Palatino" w:hAnsiTheme="minorHAnsi" w:cs="Palatino"/>
          <w:lang w:val="en-GB"/>
        </w:rPr>
        <w:t xml:space="preserve"> to some degree</w:t>
      </w:r>
      <w:r w:rsidRPr="32E22D16">
        <w:rPr>
          <w:rFonts w:asciiTheme="minorHAnsi" w:eastAsia="Palatino" w:hAnsiTheme="minorHAnsi" w:cs="Palatino"/>
          <w:lang w:val="en-GB"/>
        </w:rPr>
        <w:t xml:space="preserve"> at the phenotypic level. </w:t>
      </w:r>
      <w:r w:rsidRPr="005B6606">
        <w:rPr>
          <w:rFonts w:asciiTheme="minorHAnsi" w:eastAsia="Palatino" w:hAnsiTheme="minorHAnsi" w:cs="Palatino"/>
          <w:lang w:val="en-GB"/>
        </w:rPr>
        <w:t xml:space="preserve">The population is polymorphic for </w:t>
      </w:r>
      <w:r w:rsidR="005B6606" w:rsidRPr="00325E93">
        <w:rPr>
          <w:rFonts w:asciiTheme="minorHAnsi" w:eastAsia="Palatino" w:hAnsiTheme="minorHAnsi" w:cs="Palatino"/>
          <w:lang w:val="en-GB"/>
        </w:rPr>
        <w:t>certain</w:t>
      </w:r>
      <w:r w:rsidRPr="005B6606">
        <w:rPr>
          <w:rFonts w:asciiTheme="minorHAnsi" w:eastAsia="Palatino" w:hAnsiTheme="minorHAnsi" w:cs="Palatino"/>
          <w:lang w:val="en-GB"/>
        </w:rPr>
        <w:t xml:space="preserve"> domestication-related traits that are genetically controlled, including </w:t>
      </w:r>
      <w:r w:rsidR="005B6606" w:rsidRPr="00325E93">
        <w:rPr>
          <w:rFonts w:asciiTheme="minorHAnsi" w:eastAsia="Palatino" w:hAnsiTheme="minorHAnsi" w:cs="Palatino"/>
          <w:lang w:val="en-GB"/>
        </w:rPr>
        <w:t>leg</w:t>
      </w:r>
      <w:r w:rsidRPr="005B6606">
        <w:rPr>
          <w:rFonts w:asciiTheme="minorHAnsi" w:eastAsia="Palatino" w:hAnsiTheme="minorHAnsi" w:cs="Palatino"/>
          <w:lang w:val="en-GB"/>
        </w:rPr>
        <w:t xml:space="preserve"> colo</w:t>
      </w:r>
      <w:r w:rsidR="005B6606" w:rsidRPr="00325E93">
        <w:rPr>
          <w:rFonts w:asciiTheme="minorHAnsi" w:eastAsia="Palatino" w:hAnsiTheme="minorHAnsi" w:cs="Palatino"/>
          <w:lang w:val="en-GB"/>
        </w:rPr>
        <w:t>u</w:t>
      </w:r>
      <w:r w:rsidRPr="005B6606">
        <w:rPr>
          <w:rFonts w:asciiTheme="minorHAnsi" w:eastAsia="Palatino" w:hAnsiTheme="minorHAnsi" w:cs="Palatino"/>
          <w:lang w:val="en-GB"/>
        </w:rPr>
        <w:t>r (</w:t>
      </w:r>
      <w:r w:rsidR="005B6606" w:rsidRPr="00325E93">
        <w:rPr>
          <w:rFonts w:asciiTheme="minorHAnsi" w:eastAsia="Palatino" w:hAnsiTheme="minorHAnsi" w:cs="Palatino"/>
          <w:lang w:val="en-GB"/>
        </w:rPr>
        <w:t>yellow and grey leg coloration being apparent, with grey being derived from Red Junglefowl initially, yellow from many domestic breeds</w:t>
      </w:r>
      <w:r w:rsidRPr="005B6606">
        <w:rPr>
          <w:rFonts w:asciiTheme="minorHAnsi" w:eastAsia="Palatino" w:hAnsiTheme="minorHAnsi" w:cs="Palatino"/>
          <w:lang w:val="en-GB"/>
        </w:rPr>
        <w:t>)</w:t>
      </w:r>
      <w:r w:rsidR="005B6606" w:rsidRPr="00325E93">
        <w:rPr>
          <w:rFonts w:asciiTheme="minorHAnsi" w:eastAsia="Palatino" w:hAnsiTheme="minorHAnsi" w:cs="Palatino"/>
          <w:lang w:val="en-GB"/>
        </w:rPr>
        <w:t xml:space="preserve"> and </w:t>
      </w:r>
      <w:r w:rsidRPr="005B6606">
        <w:rPr>
          <w:rFonts w:asciiTheme="minorHAnsi" w:eastAsia="Palatino" w:hAnsiTheme="minorHAnsi" w:cs="Palatino"/>
          <w:lang w:val="en-GB"/>
        </w:rPr>
        <w:t>comb morphology (e.g. rose</w:t>
      </w:r>
      <w:r w:rsidR="005B6606" w:rsidRPr="00325E93">
        <w:rPr>
          <w:rFonts w:asciiTheme="minorHAnsi" w:eastAsia="Palatino" w:hAnsiTheme="minorHAnsi" w:cs="Palatino"/>
          <w:lang w:val="en-GB"/>
        </w:rPr>
        <w:t>, pea and</w:t>
      </w:r>
      <w:r w:rsidRPr="005B6606">
        <w:rPr>
          <w:rFonts w:asciiTheme="minorHAnsi" w:eastAsia="Palatino" w:hAnsiTheme="minorHAnsi" w:cs="Palatino"/>
          <w:lang w:val="en-GB"/>
        </w:rPr>
        <w:t xml:space="preserve"> duplex comb)</w:t>
      </w:r>
      <w:r w:rsidR="005B6606" w:rsidRPr="00325E93">
        <w:rPr>
          <w:rFonts w:asciiTheme="minorHAnsi" w:eastAsia="Palatino" w:hAnsiTheme="minorHAnsi" w:cs="Palatino"/>
          <w:lang w:val="en-GB"/>
        </w:rPr>
        <w:t>, see Table 3. A few birds also</w:t>
      </w:r>
      <w:r w:rsidR="005B6606">
        <w:rPr>
          <w:rFonts w:asciiTheme="minorHAnsi" w:eastAsia="Palatino" w:hAnsiTheme="minorHAnsi" w:cs="Palatino"/>
          <w:lang w:val="en-GB"/>
        </w:rPr>
        <w:t xml:space="preserve"> </w:t>
      </w:r>
      <w:r w:rsidR="005B6606" w:rsidRPr="00325E93">
        <w:rPr>
          <w:rFonts w:asciiTheme="minorHAnsi" w:eastAsia="Palatino" w:hAnsiTheme="minorHAnsi" w:cs="Palatino"/>
          <w:lang w:val="en-GB"/>
        </w:rPr>
        <w:t>exhibited</w:t>
      </w:r>
      <w:r w:rsidRPr="005B6606">
        <w:rPr>
          <w:rFonts w:asciiTheme="minorHAnsi" w:eastAsia="Palatino" w:hAnsiTheme="minorHAnsi" w:cs="Palatino"/>
          <w:lang w:val="en-GB"/>
        </w:rPr>
        <w:t xml:space="preserve"> polydactyly. </w:t>
      </w:r>
      <w:r w:rsidR="00867CB4" w:rsidRPr="005B6606">
        <w:rPr>
          <w:rFonts w:asciiTheme="minorHAnsi" w:eastAsia="Palatino" w:hAnsiTheme="minorHAnsi" w:cs="Palatino"/>
          <w:lang w:val="en-GB"/>
        </w:rPr>
        <w:t>T</w:t>
      </w:r>
      <w:r w:rsidRPr="005B6606">
        <w:rPr>
          <w:rFonts w:asciiTheme="minorHAnsi" w:eastAsia="Palatino" w:hAnsiTheme="minorHAnsi" w:cs="Palatino"/>
          <w:lang w:val="en-GB"/>
        </w:rPr>
        <w:t>hese</w:t>
      </w:r>
      <w:r w:rsidRPr="32E22D16">
        <w:rPr>
          <w:rFonts w:asciiTheme="minorHAnsi" w:eastAsia="Palatino" w:hAnsiTheme="minorHAnsi" w:cs="Palatino"/>
          <w:lang w:val="en-GB"/>
        </w:rPr>
        <w:t xml:space="preserve"> observations show that - despite recent, rapid evolution evinced by selective sweeps in Bermudian chickens, domestication legacies have persisted in this well-established and self-sustaining feral population. Given that </w:t>
      </w:r>
      <w:r w:rsidR="005B6606">
        <w:rPr>
          <w:rFonts w:asciiTheme="minorHAnsi" w:eastAsia="Palatino" w:hAnsiTheme="minorHAnsi" w:cs="Palatino"/>
          <w:lang w:val="en-GB"/>
        </w:rPr>
        <w:t xml:space="preserve">some of </w:t>
      </w:r>
      <w:r w:rsidRPr="32E22D16">
        <w:rPr>
          <w:rFonts w:asciiTheme="minorHAnsi" w:eastAsia="Palatino" w:hAnsiTheme="minorHAnsi" w:cs="Palatino"/>
          <w:lang w:val="en-GB"/>
        </w:rPr>
        <w:t xml:space="preserve">the domesticated phenotypes described above have also been shown to </w:t>
      </w:r>
      <w:r w:rsidR="005B6606">
        <w:rPr>
          <w:rFonts w:asciiTheme="minorHAnsi" w:eastAsia="Palatino" w:hAnsiTheme="minorHAnsi" w:cs="Palatino"/>
          <w:lang w:val="en-GB"/>
        </w:rPr>
        <w:t xml:space="preserve">potentially </w:t>
      </w:r>
      <w:r w:rsidRPr="32E22D16">
        <w:rPr>
          <w:rFonts w:asciiTheme="minorHAnsi" w:eastAsia="Palatino" w:hAnsiTheme="minorHAnsi" w:cs="Palatino"/>
          <w:lang w:val="en-GB"/>
        </w:rPr>
        <w:t>be naturally- and/or socially selected in chickens and RJF, their role in feral populations’ ongoing evolution presents rich research opportunities.</w:t>
      </w:r>
    </w:p>
    <w:p w14:paraId="6169D980" w14:textId="77777777" w:rsidR="006317A8" w:rsidRDefault="006317A8" w:rsidP="32E22D16">
      <w:pPr>
        <w:spacing w:after="60" w:line="360" w:lineRule="auto"/>
        <w:rPr>
          <w:rFonts w:asciiTheme="minorHAnsi" w:eastAsia="Palatino" w:hAnsiTheme="minorHAnsi" w:cs="Palatino"/>
          <w:lang w:val="en-GB"/>
        </w:rPr>
      </w:pPr>
    </w:p>
    <w:p w14:paraId="63FB72CD" w14:textId="11030C9C" w:rsidR="00EB3325" w:rsidRPr="00AD2441" w:rsidRDefault="00EB3325" w:rsidP="32E22D16">
      <w:pPr>
        <w:spacing w:after="60" w:line="360" w:lineRule="auto"/>
        <w:rPr>
          <w:rFonts w:asciiTheme="minorHAnsi" w:eastAsia="Palatino" w:hAnsiTheme="minorHAnsi" w:cs="Palatino"/>
          <w:b/>
          <w:lang w:val="en-GB"/>
        </w:rPr>
      </w:pPr>
      <w:r w:rsidRPr="00AD2441">
        <w:rPr>
          <w:rFonts w:asciiTheme="minorHAnsi" w:eastAsia="Palatino" w:hAnsiTheme="minorHAnsi" w:cs="Palatino"/>
          <w:b/>
          <w:lang w:val="en-GB"/>
        </w:rPr>
        <w:t xml:space="preserve">Comb size and </w:t>
      </w:r>
      <w:proofErr w:type="spellStart"/>
      <w:r w:rsidRPr="00AD2441">
        <w:rPr>
          <w:rFonts w:asciiTheme="minorHAnsi" w:eastAsia="Palatino" w:hAnsiTheme="minorHAnsi" w:cs="Palatino"/>
          <w:b/>
          <w:lang w:val="en-GB"/>
        </w:rPr>
        <w:t>Feralisation</w:t>
      </w:r>
      <w:proofErr w:type="spellEnd"/>
    </w:p>
    <w:p w14:paraId="3BEDE95C" w14:textId="70FF87AF" w:rsidR="00320C8C" w:rsidRDefault="00E20DAE" w:rsidP="32E22D16">
      <w:pPr>
        <w:spacing w:after="60" w:line="360" w:lineRule="auto"/>
        <w:rPr>
          <w:rFonts w:asciiTheme="minorHAnsi" w:eastAsia="Palatino" w:hAnsiTheme="minorHAnsi" w:cs="Palatino"/>
          <w:lang w:val="en-GB"/>
        </w:rPr>
      </w:pPr>
      <w:r w:rsidRPr="29DE7FDD">
        <w:rPr>
          <w:rFonts w:asciiTheme="minorHAnsi" w:eastAsia="Palatino" w:hAnsiTheme="minorHAnsi" w:cs="Palatino"/>
          <w:lang w:val="en-GB"/>
        </w:rPr>
        <w:t>Interestingly, even though the comb of the chicken is a classic sexual ornament, with both males and females preferring larger combs</w:t>
      </w:r>
      <w:r w:rsidR="00D62C78" w:rsidRPr="29DE7FDD">
        <w:rPr>
          <w:rFonts w:asciiTheme="minorHAnsi" w:eastAsia="Palatino" w:hAnsiTheme="minorHAnsi" w:cs="Palatino"/>
          <w:lang w:val="en-GB"/>
        </w:rPr>
        <w:t xml:space="preserve"> </w:t>
      </w:r>
      <w:r w:rsidR="00B5321F" w:rsidRPr="29DE7FDD">
        <w:rPr>
          <w:rFonts w:asciiTheme="minorHAnsi" w:eastAsia="Palatino" w:hAnsiTheme="minorHAnsi" w:cs="Palatino"/>
          <w:lang w:val="en-GB"/>
        </w:rPr>
        <w:fldChar w:fldCharType="begin"/>
      </w:r>
      <w:r w:rsidR="008F0FED">
        <w:rPr>
          <w:rFonts w:asciiTheme="minorHAnsi" w:eastAsia="Palatino" w:hAnsiTheme="minorHAnsi" w:cs="Palatino"/>
          <w:lang w:val="en-GB"/>
        </w:rPr>
        <w:instrText xml:space="preserve"> ADDIN EN.CITE &lt;EndNote&gt;&lt;Cite&gt;&lt;Author&gt;Cornwallis&lt;/Author&gt;&lt;Year&gt;2007&lt;/Year&gt;&lt;RecNum&gt;992&lt;/RecNum&gt;&lt;DisplayText&gt;(Cornwallis &amp;amp; Birkhead, 2007)&lt;/DisplayText&gt;&lt;record&gt;&lt;rec-number&gt;992&lt;/rec-number&gt;&lt;foreign-keys&gt;&lt;key app="EN" db-id="wtdwz02w6dfzvgex5xpxwpt8eax2fvfzefre" timestamp="1317126235"&gt;992&lt;/key&gt;&lt;/foreign-keys&gt;&lt;ref-type name="Journal Article"&gt;17&lt;/ref-type&gt;&lt;contributors&gt;&lt;authors&gt;&lt;author&gt;Cornwallis, Charlie K&lt;/author&gt;&lt;author&gt;Birkhead, Tim R&lt;/author&gt;&lt;/authors&gt;&lt;/contributors&gt;&lt;titles&gt;&lt;title&gt;Experimental evidence that female ornamentation increases the acquisition of sperm and signals fecundity&lt;/title&gt;&lt;secondary-title&gt;Proceedings of the Royal Society B: Biological Sciences&lt;/secondary-title&gt;&lt;/titles&gt;&lt;periodical&gt;&lt;full-title&gt;Proceedings of the Royal Society B: Biological Sciences&lt;/full-title&gt;&lt;/periodical&gt;&lt;pages&gt;583-590&lt;/pages&gt;&lt;volume&gt;274&lt;/volume&gt;&lt;number&gt;1609&lt;/number&gt;&lt;dates&gt;&lt;year&gt;2007&lt;/year&gt;&lt;pub-dates&gt;&lt;date&gt;February 22, 2007&lt;/date&gt;&lt;/pub-dates&gt;&lt;/dates&gt;&lt;urls&gt;&lt;related-urls&gt;&lt;url&gt;http://rspb.royalsocietypublishing.org/content/274/1609/583.abstract&lt;/url&gt;&lt;/related-urls&gt;&lt;/urls&gt;&lt;electronic-resource-num&gt;10.1098/rspb.2006.3757&lt;/electronic-resource-num&gt;&lt;/record&gt;&lt;/Cite&gt;&lt;/EndNote&gt;</w:instrText>
      </w:r>
      <w:r w:rsidR="00B5321F"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(Cornwallis &amp; Birkhead, 2007)</w:t>
      </w:r>
      <w:r w:rsidR="00B5321F" w:rsidRPr="29DE7FDD">
        <w:rPr>
          <w:rFonts w:asciiTheme="minorHAnsi" w:eastAsia="Palatino" w:hAnsiTheme="minorHAnsi" w:cs="Palatino"/>
          <w:lang w:val="en-GB"/>
        </w:rPr>
        <w:fldChar w:fldCharType="end"/>
      </w:r>
      <w:r w:rsidRPr="29DE7FDD">
        <w:rPr>
          <w:rFonts w:asciiTheme="minorHAnsi" w:eastAsia="Palatino" w:hAnsiTheme="minorHAnsi" w:cs="Palatino"/>
          <w:lang w:val="en-GB"/>
        </w:rPr>
        <w:t xml:space="preserve">, comb size is </w:t>
      </w:r>
      <w:r w:rsidRPr="29DE7FDD">
        <w:rPr>
          <w:rFonts w:asciiTheme="minorHAnsi" w:eastAsia="Palatino" w:hAnsiTheme="minorHAnsi" w:cs="Palatino"/>
          <w:lang w:val="en-GB"/>
        </w:rPr>
        <w:lastRenderedPageBreak/>
        <w:t xml:space="preserve">actually much more reduced in </w:t>
      </w:r>
      <w:r w:rsidR="008D18E3" w:rsidRPr="29DE7FDD">
        <w:rPr>
          <w:rFonts w:asciiTheme="minorHAnsi" w:eastAsia="Palatino" w:hAnsiTheme="minorHAnsi" w:cs="Palatino"/>
          <w:lang w:val="en-GB"/>
        </w:rPr>
        <w:t>feral birds as compared to domestic chickens</w:t>
      </w:r>
      <w:r w:rsidR="00DC12B4" w:rsidRPr="29DE7FDD">
        <w:rPr>
          <w:rFonts w:asciiTheme="minorHAnsi" w:eastAsia="Palatino" w:hAnsiTheme="minorHAnsi" w:cs="Palatino"/>
          <w:lang w:val="en-GB"/>
        </w:rPr>
        <w:t xml:space="preserve"> (see Table 3)</w:t>
      </w:r>
      <w:r w:rsidR="008D18E3" w:rsidRPr="29DE7FDD">
        <w:rPr>
          <w:rFonts w:asciiTheme="minorHAnsi" w:eastAsia="Palatino" w:hAnsiTheme="minorHAnsi" w:cs="Palatino"/>
          <w:lang w:val="en-GB"/>
        </w:rPr>
        <w:t xml:space="preserve">. </w:t>
      </w:r>
      <w:r w:rsidR="00860745" w:rsidRPr="29DE7FDD">
        <w:rPr>
          <w:rFonts w:asciiTheme="minorHAnsi" w:eastAsia="Palatino" w:hAnsiTheme="minorHAnsi" w:cs="Palatino"/>
          <w:lang w:val="en-GB"/>
        </w:rPr>
        <w:t>Given the relationship between comb mass, bone allocation, and egg production</w:t>
      </w:r>
      <w:r w:rsidR="00307608" w:rsidRPr="29DE7FDD">
        <w:rPr>
          <w:rFonts w:asciiTheme="minorHAnsi" w:eastAsia="Palatino" w:hAnsiTheme="minorHAnsi" w:cs="Palatino"/>
          <w:lang w:val="en-GB"/>
        </w:rPr>
        <w:t xml:space="preserve"> </w:t>
      </w:r>
      <w:r w:rsidR="00307608" w:rsidRPr="29DE7FDD">
        <w:rPr>
          <w:rFonts w:asciiTheme="minorHAnsi" w:eastAsia="Palatino" w:hAnsiTheme="minorHAnsi" w:cs="Palatino"/>
          <w:lang w:val="en-GB"/>
        </w:rPr>
        <w:fldChar w:fldCharType="begin">
          <w:fldData xml:space="preserve">PEVuZE5vdGU+PENpdGU+PEF1dGhvcj5Kb2huc3NvbjwvQXV0aG9yPjxZZWFyPjIwMTI8L1llYXI+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==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PEVuZE5vdGU+PENpdGU+PEF1dGhvcj5Kb2huc3NvbjwvQXV0aG9yPjxZZWFyPjIwMTI8L1llYXI+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==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307608" w:rsidRPr="29DE7FDD">
        <w:rPr>
          <w:rFonts w:asciiTheme="minorHAnsi" w:eastAsia="Palatino" w:hAnsiTheme="minorHAnsi" w:cs="Palatino"/>
          <w:lang w:val="en-GB"/>
        </w:rPr>
      </w:r>
      <w:r w:rsidR="00307608"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(Johnsson et al., 2012; Wright et al., 2008; Wright et al., 2012)</w:t>
      </w:r>
      <w:r w:rsidR="00307608" w:rsidRPr="29DE7FDD">
        <w:rPr>
          <w:rFonts w:asciiTheme="minorHAnsi" w:eastAsia="Palatino" w:hAnsiTheme="minorHAnsi" w:cs="Palatino"/>
          <w:lang w:val="en-GB"/>
        </w:rPr>
        <w:fldChar w:fldCharType="end"/>
      </w:r>
      <w:r w:rsidR="00860745" w:rsidRPr="29DE7FDD">
        <w:rPr>
          <w:rFonts w:asciiTheme="minorHAnsi" w:eastAsia="Palatino" w:hAnsiTheme="minorHAnsi" w:cs="Palatino"/>
          <w:lang w:val="en-GB"/>
        </w:rPr>
        <w:t xml:space="preserve">, it is possible that Bermuda chicken’s diminished comb mass (relative to domestics) is a </w:t>
      </w:r>
      <w:r w:rsidR="005B6606" w:rsidRPr="29DE7FDD">
        <w:rPr>
          <w:rFonts w:asciiTheme="minorHAnsi" w:eastAsia="Palatino" w:hAnsiTheme="minorHAnsi" w:cs="Palatino"/>
          <w:lang w:val="en-GB"/>
        </w:rPr>
        <w:t>by-product</w:t>
      </w:r>
      <w:r w:rsidR="00860745" w:rsidRPr="29DE7FDD">
        <w:rPr>
          <w:rFonts w:asciiTheme="minorHAnsi" w:eastAsia="Palatino" w:hAnsiTheme="minorHAnsi" w:cs="Palatino"/>
          <w:lang w:val="en-GB"/>
        </w:rPr>
        <w:t xml:space="preserve"> of selection on genetic trade-offs between bone allocation and fecundity. In chickens, larger combs are genetically correlated with increased bone mass at the expense of cortical bone density. This is achieved by diverting calcium away from the hard outer cortical bone and into the softer medullary bone, which is the source of calcium for eggshells and a rate-limiting resource for egg production</w:t>
      </w:r>
      <w:r w:rsidR="00276C4C" w:rsidRPr="29DE7FDD">
        <w:rPr>
          <w:rFonts w:asciiTheme="minorHAnsi" w:eastAsia="Palatino" w:hAnsiTheme="minorHAnsi" w:cs="Palatino"/>
          <w:lang w:val="en-GB"/>
        </w:rPr>
        <w:t xml:space="preserve"> </w:t>
      </w:r>
      <w:r w:rsidR="00276C4C" w:rsidRPr="29DE7FDD">
        <w:rPr>
          <w:rFonts w:asciiTheme="minorHAnsi" w:eastAsia="Palatino" w:hAnsiTheme="minorHAnsi" w:cs="Palatino"/>
          <w:lang w:val="en-GB"/>
        </w:rPr>
        <w:fldChar w:fldCharType="begin">
          <w:fldData xml:space="preserve">PEVuZE5vdGU+PENpdGU+PEF1dGhvcj5Kb2huc3NvbjwvQXV0aG9yPjxZZWFyPjIwMTI8L1llYXI+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</w:fldData>
        </w:fldChar>
      </w:r>
      <w:r w:rsidR="008F0FED">
        <w:rPr>
          <w:rFonts w:asciiTheme="minorHAnsi" w:eastAsia="Palatino" w:hAnsiTheme="minorHAnsi" w:cs="Palatino"/>
          <w:lang w:val="en-GB"/>
        </w:rPr>
        <w:instrText xml:space="preserve"> ADDIN EN.CITE </w:instrText>
      </w:r>
      <w:r w:rsidR="008F0FED">
        <w:rPr>
          <w:rFonts w:asciiTheme="minorHAnsi" w:eastAsia="Palatino" w:hAnsiTheme="minorHAnsi" w:cs="Palatino"/>
          <w:lang w:val="en-GB"/>
        </w:rPr>
        <w:fldChar w:fldCharType="begin">
          <w:fldData xml:space="preserve">PEVuZE5vdGU+PENpdGU+PEF1dGhvcj5Kb2huc3NvbjwvQXV0aG9yPjxZZWFyPjIwMTI8L1llYXI+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</w:fldData>
        </w:fldChar>
      </w:r>
      <w:r w:rsidR="008F0FED">
        <w:rPr>
          <w:rFonts w:asciiTheme="minorHAnsi" w:eastAsia="Palatino" w:hAnsiTheme="minorHAnsi" w:cs="Palatino"/>
          <w:lang w:val="en-GB"/>
        </w:rPr>
        <w:instrText xml:space="preserve"> ADDIN EN.CITE.DATA </w:instrText>
      </w:r>
      <w:r w:rsidR="008F0FED">
        <w:rPr>
          <w:rFonts w:asciiTheme="minorHAnsi" w:eastAsia="Palatino" w:hAnsiTheme="minorHAnsi" w:cs="Palatino"/>
          <w:lang w:val="en-GB"/>
        </w:rPr>
      </w:r>
      <w:r w:rsidR="008F0FED">
        <w:rPr>
          <w:rFonts w:asciiTheme="minorHAnsi" w:eastAsia="Palatino" w:hAnsiTheme="minorHAnsi" w:cs="Palatino"/>
          <w:lang w:val="en-GB"/>
        </w:rPr>
        <w:fldChar w:fldCharType="end"/>
      </w:r>
      <w:r w:rsidR="00276C4C" w:rsidRPr="29DE7FDD">
        <w:rPr>
          <w:rFonts w:asciiTheme="minorHAnsi" w:eastAsia="Palatino" w:hAnsiTheme="minorHAnsi" w:cs="Palatino"/>
          <w:lang w:val="en-GB"/>
        </w:rPr>
      </w:r>
      <w:r w:rsidR="00276C4C" w:rsidRPr="29DE7FDD">
        <w:rPr>
          <w:rFonts w:asciiTheme="minorHAnsi" w:eastAsia="Palatino" w:hAnsiTheme="minorHAnsi" w:cs="Palatino"/>
          <w:lang w:val="en-GB"/>
        </w:rPr>
        <w:fldChar w:fldCharType="separate"/>
      </w:r>
      <w:r w:rsidR="008F0FED">
        <w:rPr>
          <w:rFonts w:asciiTheme="minorHAnsi" w:eastAsia="Palatino" w:hAnsiTheme="minorHAnsi" w:cs="Palatino"/>
          <w:noProof/>
          <w:lang w:val="en-GB"/>
        </w:rPr>
        <w:t>(Johnsson et al., 2012; Johnsson, Jonsson, Andersson, Jensen, &amp; Wright, 2015; Wright et al., 2008)</w:t>
      </w:r>
      <w:r w:rsidR="00276C4C" w:rsidRPr="29DE7FDD">
        <w:rPr>
          <w:rFonts w:asciiTheme="minorHAnsi" w:eastAsia="Palatino" w:hAnsiTheme="minorHAnsi" w:cs="Palatino"/>
          <w:lang w:val="en-GB"/>
        </w:rPr>
        <w:fldChar w:fldCharType="end"/>
      </w:r>
      <w:r w:rsidR="00860745" w:rsidRPr="29DE7FDD">
        <w:rPr>
          <w:rFonts w:asciiTheme="minorHAnsi" w:eastAsia="Palatino" w:hAnsiTheme="minorHAnsi" w:cs="Palatino"/>
          <w:lang w:val="en-GB"/>
        </w:rPr>
        <w:t xml:space="preserve">. As a consequence of artificial selection for high egg output, domestic layer breeds of </w:t>
      </w:r>
      <w:r w:rsidR="00860745" w:rsidRPr="7ED6BBEF">
        <w:rPr>
          <w:rFonts w:asciiTheme="minorHAnsi" w:eastAsia="Palatino" w:hAnsiTheme="minorHAnsi" w:cs="Palatino"/>
          <w:i/>
          <w:iCs/>
          <w:lang w:val="en-GB"/>
        </w:rPr>
        <w:t xml:space="preserve">G. gallus </w:t>
      </w:r>
      <w:r w:rsidR="00860745" w:rsidRPr="7ED6BBEF">
        <w:rPr>
          <w:rFonts w:asciiTheme="minorHAnsi" w:eastAsia="Palatino" w:hAnsiTheme="minorHAnsi" w:cs="Palatino"/>
          <w:lang w:val="en-GB"/>
        </w:rPr>
        <w:t>not only feature large combs, but also</w:t>
      </w:r>
      <w:r w:rsidR="32E22D16" w:rsidRPr="7ED6BBEF">
        <w:rPr>
          <w:rFonts w:asciiTheme="minorHAnsi" w:eastAsia="Palatino" w:hAnsiTheme="minorHAnsi" w:cs="Palatino"/>
          <w:lang w:val="en-GB"/>
        </w:rPr>
        <w:t xml:space="preserve"> </w:t>
      </w:r>
      <w:r w:rsidR="006317A8">
        <w:rPr>
          <w:rFonts w:asciiTheme="minorHAnsi" w:eastAsia="Palatino" w:hAnsiTheme="minorHAnsi" w:cs="Palatino"/>
          <w:lang w:val="en-GB"/>
        </w:rPr>
        <w:t xml:space="preserve">have </w:t>
      </w:r>
      <w:r w:rsidR="32E22D16" w:rsidRPr="7ED6BBEF">
        <w:rPr>
          <w:rFonts w:asciiTheme="minorHAnsi" w:eastAsia="Palatino" w:hAnsiTheme="minorHAnsi" w:cs="Palatino"/>
          <w:lang w:val="en-GB"/>
        </w:rPr>
        <w:t>issues with osteoporosis after as few as 1-2 years of egg production. We suspect this would be highly maladaptive outside of captivity given casual reports that feral individuals can live and produce young for many years. C</w:t>
      </w:r>
      <w:r w:rsidR="32E22D16" w:rsidRPr="32E22D16">
        <w:rPr>
          <w:rFonts w:asciiTheme="minorHAnsi" w:eastAsia="Palatino" w:hAnsiTheme="minorHAnsi" w:cs="Palatino"/>
          <w:lang w:val="en-GB"/>
        </w:rPr>
        <w:t xml:space="preserve">omb size is also under genetic control in both male and female </w:t>
      </w:r>
      <w:r w:rsidR="32E22D16" w:rsidRPr="7ED6BBEF">
        <w:rPr>
          <w:rFonts w:asciiTheme="minorHAnsi" w:eastAsia="Palatino" w:hAnsiTheme="minorHAnsi" w:cs="Palatino"/>
          <w:i/>
          <w:iCs/>
          <w:lang w:val="en-GB"/>
        </w:rPr>
        <w:t xml:space="preserve">G. gallus </w:t>
      </w:r>
      <w:r w:rsidR="32E22D16" w:rsidRPr="32E22D16">
        <w:rPr>
          <w:rFonts w:asciiTheme="minorHAnsi" w:eastAsia="Palatino" w:hAnsiTheme="minorHAnsi" w:cs="Palatino"/>
          <w:lang w:val="en-GB"/>
        </w:rPr>
        <w:t xml:space="preserve">(e.g. Parker 2003, Wright et al. 2008), and comb size reductions may thus have been indirectly selected in </w:t>
      </w:r>
      <w:proofErr w:type="spellStart"/>
      <w:r w:rsidR="32E22D16" w:rsidRPr="32E22D16">
        <w:rPr>
          <w:rFonts w:asciiTheme="minorHAnsi" w:eastAsia="Palatino" w:hAnsiTheme="minorHAnsi" w:cs="Palatino"/>
          <w:lang w:val="en-GB"/>
        </w:rPr>
        <w:t>ferals</w:t>
      </w:r>
      <w:proofErr w:type="spellEnd"/>
      <w:r w:rsidR="32E22D16" w:rsidRPr="32E22D16">
        <w:rPr>
          <w:rFonts w:asciiTheme="minorHAnsi" w:eastAsia="Palatino" w:hAnsiTheme="minorHAnsi" w:cs="Palatino"/>
          <w:lang w:val="en-GB"/>
        </w:rPr>
        <w:t xml:space="preserve"> via relaxed artificial selection for egg production combined with positive selection for longevity. </w:t>
      </w:r>
    </w:p>
    <w:p w14:paraId="44140C8A" w14:textId="77777777" w:rsidR="006317A8" w:rsidRPr="00320C8C" w:rsidRDefault="006317A8" w:rsidP="32E22D16">
      <w:pPr>
        <w:spacing w:after="60" w:line="360" w:lineRule="auto"/>
        <w:rPr>
          <w:rFonts w:asciiTheme="minorHAnsi" w:eastAsia="Palatino" w:hAnsiTheme="minorHAnsi" w:cs="Palatino"/>
          <w:lang w:val="en-GB"/>
        </w:rPr>
      </w:pPr>
    </w:p>
    <w:p w14:paraId="41915119" w14:textId="7DEBE178" w:rsidR="00320C8C" w:rsidRDefault="7ED6BBEF" w:rsidP="32E22D16">
      <w:pPr>
        <w:spacing w:after="60" w:line="360" w:lineRule="auto"/>
        <w:rPr>
          <w:rFonts w:asciiTheme="minorHAnsi" w:eastAsia="Palatino" w:hAnsiTheme="minorHAnsi" w:cs="Palatino"/>
          <w:lang w:val="en-GB"/>
        </w:rPr>
      </w:pPr>
      <w:r w:rsidRPr="7ED6BBEF">
        <w:rPr>
          <w:rFonts w:asciiTheme="minorHAnsi" w:eastAsia="Palatino" w:hAnsiTheme="minorHAnsi" w:cs="Palatino"/>
          <w:lang w:val="en-GB"/>
        </w:rPr>
        <w:t>Alternatively, since comb size is also subject to strong condition dependency in chickens and R</w:t>
      </w:r>
      <w:r w:rsidR="005B6606">
        <w:rPr>
          <w:rFonts w:asciiTheme="minorHAnsi" w:eastAsia="Palatino" w:hAnsiTheme="minorHAnsi" w:cs="Palatino"/>
          <w:lang w:val="en-GB"/>
        </w:rPr>
        <w:t xml:space="preserve">ed </w:t>
      </w:r>
      <w:r w:rsidRPr="7ED6BBEF">
        <w:rPr>
          <w:rFonts w:asciiTheme="minorHAnsi" w:eastAsia="Palatino" w:hAnsiTheme="minorHAnsi" w:cs="Palatino"/>
          <w:lang w:val="en-GB"/>
        </w:rPr>
        <w:t>J</w:t>
      </w:r>
      <w:r w:rsidR="005B6606">
        <w:rPr>
          <w:rFonts w:asciiTheme="minorHAnsi" w:eastAsia="Palatino" w:hAnsiTheme="minorHAnsi" w:cs="Palatino"/>
          <w:lang w:val="en-GB"/>
        </w:rPr>
        <w:t>unglefowl</w:t>
      </w:r>
      <w:r w:rsidRPr="7ED6BBEF">
        <w:rPr>
          <w:rFonts w:asciiTheme="minorHAnsi" w:eastAsia="Palatino" w:hAnsiTheme="minorHAnsi" w:cs="Palatino"/>
          <w:lang w:val="en-GB"/>
        </w:rPr>
        <w:t xml:space="preserve"> (e.g. </w:t>
      </w:r>
      <w:r w:rsidRPr="7ED6BBEF">
        <w:rPr>
          <w:rFonts w:ascii="Calibri" w:eastAsia="Calibri" w:hAnsi="Calibri" w:cs="Calibri"/>
          <w:lang w:val="en-GB"/>
        </w:rPr>
        <w:t xml:space="preserve">Parker &amp; </w:t>
      </w:r>
      <w:proofErr w:type="spellStart"/>
      <w:r w:rsidRPr="7ED6BBEF">
        <w:rPr>
          <w:rFonts w:ascii="Calibri" w:eastAsia="Calibri" w:hAnsi="Calibri" w:cs="Calibri"/>
          <w:lang w:val="en-GB"/>
        </w:rPr>
        <w:t>Ligon</w:t>
      </w:r>
      <w:proofErr w:type="spellEnd"/>
      <w:r w:rsidRPr="7ED6BBEF">
        <w:rPr>
          <w:rFonts w:ascii="Calibri" w:eastAsia="Calibri" w:hAnsi="Calibri" w:cs="Calibri"/>
          <w:lang w:val="en-GB"/>
        </w:rPr>
        <w:t xml:space="preserve">, </w:t>
      </w:r>
      <w:hyperlink r:id="rId8" w:anchor="jeb13541-bib-0091">
        <w:r w:rsidRPr="7ED6BBEF">
          <w:rPr>
            <w:rStyle w:val="Hyperlink"/>
            <w:rFonts w:ascii="Calibri" w:eastAsia="Calibri" w:hAnsi="Calibri" w:cs="Calibri"/>
            <w:color w:val="auto"/>
            <w:u w:val="none"/>
            <w:lang w:val="en-GB"/>
          </w:rPr>
          <w:t>2007</w:t>
        </w:r>
      </w:hyperlink>
      <w:r w:rsidRPr="7ED6BBEF">
        <w:rPr>
          <w:rFonts w:ascii="Calibri" w:eastAsia="Calibri" w:hAnsi="Calibri" w:cs="Calibri"/>
          <w:lang w:val="en-GB"/>
        </w:rPr>
        <w:t xml:space="preserve">; </w:t>
      </w:r>
      <w:proofErr w:type="spellStart"/>
      <w:r w:rsidRPr="7ED6BBEF">
        <w:rPr>
          <w:rFonts w:ascii="Calibri" w:eastAsia="Calibri" w:hAnsi="Calibri" w:cs="Calibri"/>
          <w:lang w:val="en-GB"/>
        </w:rPr>
        <w:t>Pizzari</w:t>
      </w:r>
      <w:proofErr w:type="spellEnd"/>
      <w:r w:rsidRPr="7ED6BBEF">
        <w:rPr>
          <w:rFonts w:ascii="Calibri" w:eastAsia="Calibri" w:hAnsi="Calibri" w:cs="Calibri"/>
          <w:lang w:val="en-GB"/>
        </w:rPr>
        <w:t xml:space="preserve"> &amp; McDonald, </w:t>
      </w:r>
      <w:hyperlink r:id="rId9" w:anchor="jeb13541-bib-0097">
        <w:r w:rsidRPr="7ED6BBEF">
          <w:rPr>
            <w:rStyle w:val="Hyperlink"/>
            <w:rFonts w:ascii="Calibri" w:eastAsia="Calibri" w:hAnsi="Calibri" w:cs="Calibri"/>
            <w:color w:val="auto"/>
            <w:u w:val="none"/>
            <w:lang w:val="en-GB"/>
          </w:rPr>
          <w:t>2019,</w:t>
        </w:r>
      </w:hyperlink>
      <w:r w:rsidRPr="7ED6BBEF">
        <w:rPr>
          <w:rFonts w:ascii="Calibri" w:eastAsia="Calibri" w:hAnsi="Calibri" w:cs="Calibri"/>
          <w:lang w:val="en-GB"/>
        </w:rPr>
        <w:t xml:space="preserve"> </w:t>
      </w:r>
      <w:proofErr w:type="spellStart"/>
      <w:r w:rsidRPr="7ED6BBEF">
        <w:rPr>
          <w:rFonts w:asciiTheme="minorHAnsi" w:eastAsia="Palatino" w:hAnsiTheme="minorHAnsi" w:cs="Palatino"/>
          <w:lang w:val="en-GB"/>
        </w:rPr>
        <w:t>Carleial</w:t>
      </w:r>
      <w:proofErr w:type="spellEnd"/>
      <w:r w:rsidRPr="7ED6BBEF">
        <w:rPr>
          <w:rFonts w:asciiTheme="minorHAnsi" w:eastAsia="Palatino" w:hAnsiTheme="minorHAnsi" w:cs="Palatino"/>
          <w:lang w:val="en-GB"/>
        </w:rPr>
        <w:t xml:space="preserve"> et al. 2020), Bermuda </w:t>
      </w:r>
      <w:proofErr w:type="spellStart"/>
      <w:r w:rsidRPr="7ED6BBEF">
        <w:rPr>
          <w:rFonts w:asciiTheme="minorHAnsi" w:eastAsia="Palatino" w:hAnsiTheme="minorHAnsi" w:cs="Palatino"/>
          <w:lang w:val="en-GB"/>
        </w:rPr>
        <w:t>ferals</w:t>
      </w:r>
      <w:proofErr w:type="spellEnd"/>
      <w:r w:rsidRPr="7ED6BBEF">
        <w:rPr>
          <w:rFonts w:asciiTheme="minorHAnsi" w:eastAsia="Palatino" w:hAnsiTheme="minorHAnsi" w:cs="Palatino"/>
          <w:lang w:val="en-GB"/>
        </w:rPr>
        <w:t xml:space="preserve">’ comparatively </w:t>
      </w:r>
      <w:r w:rsidR="007771E9" w:rsidRPr="7ED6BBEF">
        <w:rPr>
          <w:rFonts w:asciiTheme="minorHAnsi" w:eastAsia="Palatino" w:hAnsiTheme="minorHAnsi" w:cs="Palatino"/>
          <w:lang w:val="en-GB"/>
        </w:rPr>
        <w:t>diminutive</w:t>
      </w:r>
      <w:r w:rsidRPr="7ED6BBEF">
        <w:rPr>
          <w:rFonts w:asciiTheme="minorHAnsi" w:eastAsia="Palatino" w:hAnsiTheme="minorHAnsi" w:cs="Palatino"/>
          <w:lang w:val="en-GB"/>
        </w:rPr>
        <w:t xml:space="preserve"> comb phenotypes (relative to domestics’) may represent phenotypic plasticity induced by the feral environment (e.g. diet, pathogens, social interactions, or circadian effects on breeding). The present study, and its characterization of the genetic and phenotypic features of Bermuda chickens, offer</w:t>
      </w:r>
      <w:r w:rsidR="00002CF7">
        <w:rPr>
          <w:rFonts w:asciiTheme="minorHAnsi" w:eastAsia="Palatino" w:hAnsiTheme="minorHAnsi" w:cs="Palatino"/>
          <w:lang w:val="en-GB"/>
        </w:rPr>
        <w:t>s</w:t>
      </w:r>
      <w:r w:rsidRPr="7ED6BBEF">
        <w:rPr>
          <w:rFonts w:asciiTheme="minorHAnsi" w:eastAsia="Palatino" w:hAnsiTheme="minorHAnsi" w:cs="Palatino"/>
          <w:lang w:val="en-GB"/>
        </w:rPr>
        <w:t xml:space="preserve"> many opportunities to further examination how phenotypes are shaped by interactions among genes, local environments, and artificial selection histories. </w:t>
      </w:r>
    </w:p>
    <w:p w14:paraId="3EA53D46" w14:textId="77777777" w:rsidR="000661DD" w:rsidRPr="00320C8C" w:rsidRDefault="000661DD" w:rsidP="32E22D16">
      <w:pPr>
        <w:spacing w:after="60" w:line="360" w:lineRule="auto"/>
        <w:rPr>
          <w:rFonts w:asciiTheme="minorHAnsi" w:eastAsia="Palatino" w:hAnsiTheme="minorHAnsi" w:cs="Palatino"/>
          <w:lang w:val="en-GB"/>
        </w:rPr>
      </w:pPr>
    </w:p>
    <w:p w14:paraId="285D3E36" w14:textId="02085F04" w:rsidR="00533E00" w:rsidRDefault="29DE7FDD" w:rsidP="29DE7FDD">
      <w:pPr>
        <w:spacing w:after="60" w:line="360" w:lineRule="auto"/>
        <w:rPr>
          <w:rFonts w:asciiTheme="minorHAnsi" w:eastAsia="Palatino" w:hAnsiTheme="minorHAnsi" w:cs="Palatino"/>
          <w:lang w:val="en-GB"/>
        </w:rPr>
      </w:pPr>
      <w:r w:rsidRPr="29DE7FDD">
        <w:rPr>
          <w:rFonts w:asciiTheme="minorHAnsi" w:eastAsia="Palatino" w:hAnsiTheme="minorHAnsi" w:cs="Palatino"/>
          <w:lang w:val="en-GB"/>
        </w:rPr>
        <w:t xml:space="preserve">In summary, this study shows that </w:t>
      </w:r>
      <w:proofErr w:type="spellStart"/>
      <w:r w:rsidRPr="29DE7FDD">
        <w:rPr>
          <w:rFonts w:asciiTheme="minorHAnsi" w:eastAsia="Palatino" w:hAnsiTheme="minorHAnsi" w:cs="Palatino"/>
          <w:lang w:val="en-GB"/>
        </w:rPr>
        <w:t>feralisation</w:t>
      </w:r>
      <w:proofErr w:type="spellEnd"/>
      <w:r w:rsidRPr="29DE7FDD">
        <w:rPr>
          <w:rFonts w:asciiTheme="minorHAnsi" w:eastAsia="Palatino" w:hAnsiTheme="minorHAnsi" w:cs="Palatino"/>
          <w:lang w:val="en-GB"/>
        </w:rPr>
        <w:t xml:space="preserve"> is a repeatable phenomenon at the genetic and phenotypic level in chickens, shared sweeps between independently feral populations. Genes appear to involve behavioural and reproductive traits that could reflect the returning </w:t>
      </w:r>
      <w:r w:rsidRPr="29DE7FDD">
        <w:rPr>
          <w:rFonts w:asciiTheme="minorHAnsi" w:eastAsia="Palatino" w:hAnsiTheme="minorHAnsi" w:cs="Palatino"/>
          <w:lang w:val="en-GB"/>
        </w:rPr>
        <w:lastRenderedPageBreak/>
        <w:t xml:space="preserve">natural and sexual selective pressures (here, acting chiefly on </w:t>
      </w:r>
      <w:proofErr w:type="spellStart"/>
      <w:r w:rsidRPr="29DE7FDD">
        <w:rPr>
          <w:rFonts w:asciiTheme="minorHAnsi" w:eastAsia="Palatino" w:hAnsiTheme="minorHAnsi" w:cs="Palatino"/>
          <w:lang w:val="en-GB"/>
        </w:rPr>
        <w:t>behavioral</w:t>
      </w:r>
      <w:proofErr w:type="spellEnd"/>
      <w:r w:rsidRPr="29DE7FDD">
        <w:rPr>
          <w:rFonts w:asciiTheme="minorHAnsi" w:eastAsia="Palatino" w:hAnsiTheme="minorHAnsi" w:cs="Palatino"/>
          <w:lang w:val="en-GB"/>
        </w:rPr>
        <w:t xml:space="preserve"> and developmental traits) that are once again placed on feral chickens.</w:t>
      </w:r>
    </w:p>
    <w:p w14:paraId="53540507" w14:textId="77777777" w:rsidR="00533E00" w:rsidRDefault="00533E00" w:rsidP="00A3420B">
      <w:pPr>
        <w:spacing w:after="60" w:line="360" w:lineRule="auto"/>
        <w:rPr>
          <w:rFonts w:asciiTheme="minorHAnsi" w:eastAsia="Palatino" w:hAnsiTheme="minorHAnsi" w:cs="Palatino"/>
          <w:lang w:val="en-GB"/>
        </w:rPr>
      </w:pPr>
    </w:p>
    <w:p w14:paraId="1FA2ED07" w14:textId="1C285BBC" w:rsidR="00533E00" w:rsidRPr="00533E00" w:rsidRDefault="00533E00" w:rsidP="00A3420B">
      <w:pPr>
        <w:spacing w:after="60" w:line="360" w:lineRule="auto"/>
        <w:rPr>
          <w:rFonts w:asciiTheme="minorHAnsi" w:eastAsia="Palatino" w:hAnsiTheme="minorHAnsi" w:cs="Palatino"/>
          <w:lang w:val="en-GB"/>
        </w:rPr>
      </w:pPr>
      <w:r>
        <w:rPr>
          <w:rFonts w:asciiTheme="minorHAnsi" w:eastAsia="Palatino" w:hAnsiTheme="minorHAnsi" w:cs="Palatino"/>
          <w:lang w:val="en-GB"/>
        </w:rPr>
        <w:t xml:space="preserve"> </w:t>
      </w:r>
    </w:p>
    <w:p w14:paraId="5EF35A33" w14:textId="4F12C8A1" w:rsidR="00E373E0" w:rsidRPr="00AA6C92" w:rsidRDefault="00AA6C92" w:rsidP="00491BC7">
      <w:pPr>
        <w:spacing w:line="360" w:lineRule="auto"/>
        <w:outlineLvl w:val="0"/>
        <w:rPr>
          <w:rFonts w:asciiTheme="minorHAnsi" w:hAnsiTheme="minorHAnsi"/>
          <w:lang w:val="en-GB"/>
        </w:rPr>
      </w:pPr>
      <w:r>
        <w:rPr>
          <w:rFonts w:asciiTheme="minorHAnsi" w:eastAsia="Calibri" w:hAnsiTheme="minorHAnsi" w:cs="Calibri"/>
          <w:b/>
          <w:lang w:val="en-GB"/>
        </w:rPr>
        <w:t>METHODS</w:t>
      </w:r>
    </w:p>
    <w:p w14:paraId="38D83443" w14:textId="77777777" w:rsidR="00E373E0" w:rsidRPr="00AA6C92" w:rsidRDefault="00E373E0" w:rsidP="00491BC7">
      <w:pPr>
        <w:pStyle w:val="Heading2"/>
        <w:spacing w:line="360" w:lineRule="auto"/>
        <w:rPr>
          <w:rFonts w:asciiTheme="minorHAnsi" w:hAnsiTheme="minorHAnsi"/>
          <w:b/>
          <w:color w:val="auto"/>
          <w:sz w:val="24"/>
          <w:szCs w:val="24"/>
          <w:lang w:val="en-GB"/>
        </w:rPr>
      </w:pPr>
      <w:r w:rsidRPr="00AA6C92">
        <w:rPr>
          <w:rFonts w:asciiTheme="minorHAnsi" w:hAnsiTheme="minorHAnsi"/>
          <w:b/>
          <w:color w:val="auto"/>
          <w:sz w:val="24"/>
          <w:szCs w:val="24"/>
          <w:lang w:val="en-GB"/>
        </w:rPr>
        <w:t>Field sampling of Bermuda’s feral chickens (</w:t>
      </w:r>
      <w:r w:rsidRPr="00AA6C92">
        <w:rPr>
          <w:rFonts w:asciiTheme="minorHAnsi" w:hAnsiTheme="minorHAnsi"/>
          <w:b/>
          <w:i/>
          <w:iCs/>
          <w:color w:val="auto"/>
          <w:sz w:val="24"/>
          <w:szCs w:val="24"/>
          <w:lang w:val="en-GB"/>
        </w:rPr>
        <w:t>G. Gallus</w:t>
      </w:r>
      <w:r w:rsidRPr="00AA6C92">
        <w:rPr>
          <w:rFonts w:asciiTheme="minorHAnsi" w:hAnsiTheme="minorHAnsi"/>
          <w:b/>
          <w:color w:val="auto"/>
          <w:sz w:val="24"/>
          <w:szCs w:val="24"/>
          <w:lang w:val="en-GB"/>
        </w:rPr>
        <w:t>)</w:t>
      </w:r>
    </w:p>
    <w:p w14:paraId="5959D118" w14:textId="259182EB" w:rsidR="00E373E0" w:rsidRPr="00AA6C92" w:rsidRDefault="29DE7FDD" w:rsidP="29DE7FDD">
      <w:pPr>
        <w:spacing w:line="360" w:lineRule="auto"/>
        <w:rPr>
          <w:rFonts w:asciiTheme="minorHAnsi" w:hAnsiTheme="minorHAnsi"/>
          <w:lang w:val="en-GB"/>
        </w:rPr>
      </w:pPr>
      <w:r w:rsidRPr="29DE7FDD">
        <w:rPr>
          <w:rFonts w:asciiTheme="minorHAnsi" w:hAnsiTheme="minorHAnsi"/>
          <w:lang w:val="en-GB"/>
        </w:rPr>
        <w:t xml:space="preserve">Field samples of fresh blood were collected on Whatman Filter cards from chickens that were culled by the Bermudian government in 2015. Individuals were chosen for sequencing (see below) in order to include 1) a range of </w:t>
      </w:r>
      <w:proofErr w:type="spellStart"/>
      <w:r w:rsidRPr="29DE7FDD">
        <w:rPr>
          <w:rFonts w:asciiTheme="minorHAnsi" w:hAnsiTheme="minorHAnsi"/>
          <w:lang w:val="en-GB"/>
        </w:rPr>
        <w:t>sublocalities</w:t>
      </w:r>
      <w:proofErr w:type="spellEnd"/>
      <w:r w:rsidRPr="29DE7FDD">
        <w:rPr>
          <w:rFonts w:asciiTheme="minorHAnsi" w:hAnsiTheme="minorHAnsi"/>
          <w:lang w:val="en-GB"/>
        </w:rPr>
        <w:t xml:space="preserve"> spanning the small archipelago’s main islands and 2) a range of microhabitats including developed and undeveloped areas. In total, n=</w:t>
      </w:r>
      <w:r w:rsidR="00266752">
        <w:rPr>
          <w:rFonts w:asciiTheme="minorHAnsi" w:hAnsiTheme="minorHAnsi"/>
          <w:lang w:val="en-GB"/>
        </w:rPr>
        <w:t>15</w:t>
      </w:r>
      <w:r w:rsidRPr="29DE7FDD">
        <w:rPr>
          <w:rFonts w:asciiTheme="minorHAnsi" w:hAnsiTheme="minorHAnsi"/>
          <w:lang w:val="en-GB"/>
        </w:rPr>
        <w:t xml:space="preserve"> males and n=</w:t>
      </w:r>
      <w:r w:rsidR="00266752">
        <w:rPr>
          <w:rFonts w:asciiTheme="minorHAnsi" w:hAnsiTheme="minorHAnsi"/>
          <w:lang w:val="en-GB"/>
        </w:rPr>
        <w:t>6</w:t>
      </w:r>
      <w:r w:rsidRPr="29DE7FDD">
        <w:rPr>
          <w:rFonts w:asciiTheme="minorHAnsi" w:hAnsiTheme="minorHAnsi"/>
          <w:lang w:val="en-GB"/>
        </w:rPr>
        <w:t xml:space="preserve"> females were selected for sequencing. Phenotypic data was not available for the individuals that were used for Whole Genome Sequencing, and was instead collected from individuals sampled in the field in Bermuda during 201</w:t>
      </w:r>
      <w:r w:rsidR="00D20181">
        <w:rPr>
          <w:rFonts w:asciiTheme="minorHAnsi" w:hAnsiTheme="minorHAnsi"/>
          <w:lang w:val="en-GB"/>
        </w:rPr>
        <w:t>8</w:t>
      </w:r>
      <w:r w:rsidRPr="29DE7FDD">
        <w:rPr>
          <w:rFonts w:asciiTheme="minorHAnsi" w:hAnsiTheme="minorHAnsi"/>
          <w:lang w:val="en-GB"/>
        </w:rPr>
        <w:t xml:space="preserve"> (Table </w:t>
      </w:r>
      <w:r w:rsidR="00DA605D">
        <w:rPr>
          <w:rFonts w:asciiTheme="minorHAnsi" w:hAnsiTheme="minorHAnsi"/>
          <w:lang w:val="en-GB"/>
        </w:rPr>
        <w:t>3</w:t>
      </w:r>
      <w:r w:rsidRPr="29DE7FDD">
        <w:rPr>
          <w:rFonts w:asciiTheme="minorHAnsi" w:hAnsiTheme="minorHAnsi"/>
          <w:lang w:val="en-GB"/>
        </w:rPr>
        <w:t>).</w:t>
      </w:r>
      <w:r w:rsidR="005B6606">
        <w:rPr>
          <w:rFonts w:asciiTheme="minorHAnsi" w:hAnsiTheme="minorHAnsi"/>
          <w:lang w:val="en-GB"/>
        </w:rPr>
        <w:t xml:space="preserve"> This consisted of </w:t>
      </w:r>
      <w:r w:rsidR="00272934">
        <w:rPr>
          <w:rFonts w:asciiTheme="minorHAnsi" w:hAnsiTheme="minorHAnsi"/>
          <w:lang w:val="en-GB"/>
        </w:rPr>
        <w:t>body weight and comb weight measures taken post-mortem</w:t>
      </w:r>
      <w:r w:rsidR="00423E9D">
        <w:rPr>
          <w:rFonts w:asciiTheme="minorHAnsi" w:hAnsiTheme="minorHAnsi"/>
          <w:lang w:val="en-GB"/>
        </w:rPr>
        <w:t xml:space="preserve"> </w:t>
      </w:r>
      <w:r w:rsidR="00FA6C7E">
        <w:rPr>
          <w:rFonts w:asciiTheme="minorHAnsi" w:hAnsiTheme="minorHAnsi"/>
          <w:lang w:val="en-GB"/>
        </w:rPr>
        <w:t xml:space="preserve">(collected from 95 </w:t>
      </w:r>
      <w:r w:rsidR="00AF0CDA">
        <w:rPr>
          <w:rFonts w:asciiTheme="minorHAnsi" w:hAnsiTheme="minorHAnsi"/>
          <w:lang w:val="en-GB"/>
        </w:rPr>
        <w:t xml:space="preserve">Bermudian feral </w:t>
      </w:r>
      <w:r w:rsidR="00FA6C7E">
        <w:rPr>
          <w:rFonts w:asciiTheme="minorHAnsi" w:hAnsiTheme="minorHAnsi"/>
          <w:lang w:val="en-GB"/>
        </w:rPr>
        <w:t>individuals, 55 males and 40</w:t>
      </w:r>
      <w:r w:rsidR="00423E9D">
        <w:rPr>
          <w:rFonts w:asciiTheme="minorHAnsi" w:hAnsiTheme="minorHAnsi"/>
          <w:lang w:val="en-GB"/>
        </w:rPr>
        <w:t xml:space="preserve"> females)</w:t>
      </w:r>
      <w:r w:rsidR="00272934">
        <w:rPr>
          <w:rFonts w:asciiTheme="minorHAnsi" w:hAnsiTheme="minorHAnsi"/>
          <w:lang w:val="en-GB"/>
        </w:rPr>
        <w:t xml:space="preserve">, </w:t>
      </w:r>
      <w:r w:rsidR="00423E9D">
        <w:rPr>
          <w:rFonts w:asciiTheme="minorHAnsi" w:hAnsiTheme="minorHAnsi"/>
          <w:lang w:val="en-GB"/>
        </w:rPr>
        <w:t xml:space="preserve">as well as </w:t>
      </w:r>
      <w:r w:rsidR="00272934">
        <w:rPr>
          <w:rFonts w:asciiTheme="minorHAnsi" w:hAnsiTheme="minorHAnsi"/>
          <w:lang w:val="en-GB"/>
        </w:rPr>
        <w:t>comb morphology recordings (presence of pea comb, rose comb and duplex comb morphs), and the number of different leg colorations present in the population (yellow and/ or grey leg colours)</w:t>
      </w:r>
      <w:r w:rsidR="00AF0CDA">
        <w:rPr>
          <w:rFonts w:asciiTheme="minorHAnsi" w:hAnsiTheme="minorHAnsi"/>
          <w:lang w:val="en-GB"/>
        </w:rPr>
        <w:t>, taken from 134</w:t>
      </w:r>
      <w:r w:rsidR="00423E9D">
        <w:rPr>
          <w:rFonts w:asciiTheme="minorHAnsi" w:hAnsiTheme="minorHAnsi"/>
          <w:lang w:val="en-GB"/>
        </w:rPr>
        <w:t xml:space="preserve"> </w:t>
      </w:r>
      <w:r w:rsidR="00AF0CDA">
        <w:rPr>
          <w:rFonts w:asciiTheme="minorHAnsi" w:hAnsiTheme="minorHAnsi"/>
          <w:lang w:val="en-GB"/>
        </w:rPr>
        <w:t xml:space="preserve">Bermudian feral </w:t>
      </w:r>
      <w:r w:rsidR="00423E9D">
        <w:rPr>
          <w:rFonts w:asciiTheme="minorHAnsi" w:hAnsiTheme="minorHAnsi"/>
          <w:lang w:val="en-GB"/>
        </w:rPr>
        <w:t>individuals</w:t>
      </w:r>
      <w:r w:rsidR="00272934">
        <w:rPr>
          <w:rFonts w:asciiTheme="minorHAnsi" w:hAnsiTheme="minorHAnsi"/>
          <w:lang w:val="en-GB"/>
        </w:rPr>
        <w:t xml:space="preserve">. </w:t>
      </w:r>
      <w:r w:rsidR="00AF0CDA">
        <w:rPr>
          <w:rFonts w:asciiTheme="minorHAnsi" w:hAnsiTheme="minorHAnsi"/>
          <w:lang w:val="en-GB"/>
        </w:rPr>
        <w:t>In addition</w:t>
      </w:r>
      <w:r w:rsidR="00D678E8">
        <w:rPr>
          <w:rFonts w:asciiTheme="minorHAnsi" w:hAnsiTheme="minorHAnsi"/>
          <w:lang w:val="en-GB"/>
        </w:rPr>
        <w:t>,</w:t>
      </w:r>
      <w:r w:rsidR="00AF0CDA">
        <w:rPr>
          <w:rFonts w:asciiTheme="minorHAnsi" w:hAnsiTheme="minorHAnsi"/>
          <w:lang w:val="en-GB"/>
        </w:rPr>
        <w:t xml:space="preserve"> comb and</w:t>
      </w:r>
      <w:r w:rsidR="00FA6C7E">
        <w:rPr>
          <w:rFonts w:asciiTheme="minorHAnsi" w:hAnsiTheme="minorHAnsi"/>
          <w:lang w:val="en-GB"/>
        </w:rPr>
        <w:t xml:space="preserve"> body weight</w:t>
      </w:r>
      <w:r w:rsidR="00AF0CDA">
        <w:rPr>
          <w:rFonts w:asciiTheme="minorHAnsi" w:hAnsiTheme="minorHAnsi"/>
          <w:lang w:val="en-GB"/>
        </w:rPr>
        <w:t>,</w:t>
      </w:r>
      <w:r w:rsidR="00FA6C7E">
        <w:rPr>
          <w:rFonts w:asciiTheme="minorHAnsi" w:hAnsiTheme="minorHAnsi"/>
          <w:lang w:val="en-GB"/>
        </w:rPr>
        <w:t xml:space="preserve"> and morphological measures were also taken from 36 male and 36 female Kauai feral birds.</w:t>
      </w:r>
    </w:p>
    <w:p w14:paraId="65B76EFE" w14:textId="77777777" w:rsidR="00E373E0" w:rsidRPr="00AA6C92" w:rsidRDefault="00E373E0" w:rsidP="00E373E0">
      <w:pPr>
        <w:spacing w:line="360" w:lineRule="auto"/>
        <w:rPr>
          <w:rFonts w:asciiTheme="minorHAnsi" w:hAnsiTheme="minorHAnsi"/>
          <w:lang w:val="en-GB"/>
        </w:rPr>
      </w:pPr>
    </w:p>
    <w:p w14:paraId="4929E7FB" w14:textId="77777777" w:rsidR="00E373E0" w:rsidRPr="00AA6C92" w:rsidRDefault="00E373E0" w:rsidP="00491BC7">
      <w:pPr>
        <w:pStyle w:val="Heading2"/>
        <w:spacing w:line="360" w:lineRule="auto"/>
        <w:rPr>
          <w:rFonts w:asciiTheme="minorHAnsi" w:hAnsiTheme="minorHAnsi"/>
          <w:b/>
          <w:color w:val="auto"/>
          <w:sz w:val="24"/>
          <w:szCs w:val="24"/>
          <w:lang w:val="en-GB"/>
        </w:rPr>
      </w:pPr>
      <w:r w:rsidRPr="00AA6C92">
        <w:rPr>
          <w:rFonts w:asciiTheme="minorHAnsi" w:hAnsiTheme="minorHAnsi"/>
          <w:b/>
          <w:color w:val="auto"/>
          <w:sz w:val="24"/>
          <w:szCs w:val="24"/>
          <w:lang w:val="en-GB"/>
        </w:rPr>
        <w:t xml:space="preserve">Publicly available sequence data for feral, domestic, and wild </w:t>
      </w:r>
      <w:r w:rsidRPr="00AA6C92">
        <w:rPr>
          <w:rFonts w:asciiTheme="minorHAnsi" w:hAnsiTheme="minorHAnsi"/>
          <w:b/>
          <w:i/>
          <w:iCs/>
          <w:color w:val="auto"/>
          <w:sz w:val="24"/>
          <w:szCs w:val="24"/>
          <w:lang w:val="en-GB"/>
        </w:rPr>
        <w:t>G. gallus</w:t>
      </w:r>
    </w:p>
    <w:p w14:paraId="67B55CA0" w14:textId="3B6FE1F5" w:rsidR="00E373E0" w:rsidRPr="00AA6C92" w:rsidRDefault="00E373E0" w:rsidP="00E373E0">
      <w:pPr>
        <w:spacing w:line="360" w:lineRule="auto"/>
        <w:rPr>
          <w:rFonts w:asciiTheme="minorHAnsi" w:hAnsiTheme="minorHAnsi"/>
          <w:lang w:val="en-US"/>
        </w:rPr>
      </w:pPr>
      <w:r w:rsidRPr="00AA6C92">
        <w:rPr>
          <w:rFonts w:asciiTheme="minorHAnsi" w:hAnsiTheme="minorHAnsi"/>
          <w:lang w:val="en-GB"/>
        </w:rPr>
        <w:t xml:space="preserve">Details regarding the selection and sampling of individuals for our Kauai dataset were reported previously </w:t>
      </w:r>
      <w:r w:rsidR="0042130E">
        <w:rPr>
          <w:rFonts w:asciiTheme="minorHAnsi" w:hAnsiTheme="minorHAnsi"/>
          <w:lang w:val="en-GB"/>
        </w:rPr>
        <w:fldChar w:fldCharType="begin"/>
      </w:r>
      <w:r w:rsidR="008F0FED">
        <w:rPr>
          <w:rFonts w:asciiTheme="minorHAnsi" w:hAnsiTheme="minorHAnsi"/>
          <w:lang w:val="en-GB"/>
        </w:rPr>
        <w:instrText xml:space="preserve"> ADDIN EN.CITE &lt;EndNote&gt;&lt;Cite&gt;&lt;Author&gt;Gering&lt;/Author&gt;&lt;Year&gt;2015&lt;/Year&gt;&lt;RecNum&gt;1263&lt;/RecNum&gt;&lt;DisplayText&gt;(E Gering et al., 2015)&lt;/DisplayText&gt;&lt;record&gt;&lt;rec-number&gt;1263&lt;/rec-number&gt;&lt;foreign-keys&gt;&lt;key app="EN" db-id="wtdwz02w6dfzvgex5xpxwpt8eax2fvfzefre" timestamp="1425482246"&gt;1263&lt;/key&gt;&lt;/foreign-keys&gt;&lt;ref-type name="Journal Article"&gt;17&lt;/ref-type&gt;&lt;contributors&gt;&lt;authors&gt;&lt;author&gt;Gering, E&lt;/author&gt;&lt;author&gt;Johnsson, M&lt;/author&gt;&lt;author&gt;Willis, P&lt;/author&gt;&lt;author&gt;Getty, T&lt;/author&gt;&lt;author&gt;Wright, D&lt;/author&gt;&lt;/authors&gt;&lt;/contributors&gt;&lt;titles&gt;&lt;title&gt;Mixed‐ancestry and admixture in Kauai&amp;apos;s feral chickens: invasion of domestic genes into ancient Red Junglefowl reservoirs&lt;/title&gt;&lt;secondary-title&gt;Molecular ecology&lt;/secondary-title&gt;&lt;/titles&gt;&lt;periodical&gt;&lt;full-title&gt;Molecular Ecology&lt;/full-title&gt;&lt;/periodical&gt;&lt;pages&gt;2112-2124&lt;/pages&gt;&lt;volume&gt;24&lt;/volume&gt;&lt;number&gt;9&lt;/number&gt;&lt;dates&gt;&lt;year&gt;2015&lt;/year&gt;&lt;/dates&gt;&lt;isbn&gt;1365-294X&lt;/isbn&gt;&lt;urls&gt;&lt;/urls&gt;&lt;/record&gt;&lt;/Cite&gt;&lt;/EndNote&gt;</w:instrText>
      </w:r>
      <w:r w:rsidR="0042130E">
        <w:rPr>
          <w:rFonts w:asciiTheme="minorHAnsi" w:hAnsiTheme="minorHAnsi"/>
          <w:lang w:val="en-GB"/>
        </w:rPr>
        <w:fldChar w:fldCharType="separate"/>
      </w:r>
      <w:r w:rsidR="008F0FED">
        <w:rPr>
          <w:rFonts w:asciiTheme="minorHAnsi" w:hAnsiTheme="minorHAnsi"/>
          <w:noProof/>
          <w:lang w:val="en-GB"/>
        </w:rPr>
        <w:t>(E Gering et al., 2015)</w:t>
      </w:r>
      <w:r w:rsidR="0042130E">
        <w:rPr>
          <w:rFonts w:asciiTheme="minorHAnsi" w:hAnsiTheme="minorHAnsi"/>
          <w:lang w:val="en-GB"/>
        </w:rPr>
        <w:fldChar w:fldCharType="end"/>
      </w:r>
      <w:r w:rsidR="0042130E">
        <w:rPr>
          <w:rFonts w:asciiTheme="minorHAnsi" w:hAnsiTheme="minorHAnsi"/>
          <w:lang w:val="en-GB"/>
        </w:rPr>
        <w:t>.</w:t>
      </w:r>
      <w:r w:rsidRPr="00AA6C92">
        <w:rPr>
          <w:rFonts w:asciiTheme="minorHAnsi" w:hAnsiTheme="minorHAnsi"/>
          <w:lang w:val="en-GB"/>
        </w:rPr>
        <w:t xml:space="preserve"> </w:t>
      </w:r>
      <w:r w:rsidR="00606832">
        <w:rPr>
          <w:rFonts w:asciiTheme="minorHAnsi" w:hAnsiTheme="minorHAnsi"/>
          <w:lang w:val="en-GB"/>
        </w:rPr>
        <w:t>Whole-genome sequence data</w:t>
      </w:r>
      <w:r w:rsidRPr="00AA6C92">
        <w:rPr>
          <w:rFonts w:asciiTheme="minorHAnsi" w:hAnsiTheme="minorHAnsi"/>
          <w:lang w:val="en-GB"/>
        </w:rPr>
        <w:t xml:space="preserve"> for domestic and Red Junglefowl contrasts were obtained by searching recent literature for publicly available data from domestic chickens and Red Junglefowl that were individually sequenced with Illumina sequencing</w:t>
      </w:r>
      <w:r w:rsidRPr="00AA6C92">
        <w:rPr>
          <w:rFonts w:asciiTheme="minorHAnsi" w:hAnsiTheme="minorHAnsi"/>
          <w:lang w:val="en-GB"/>
        </w:rPr>
        <w:fldChar w:fldCharType="begin" w:fldLock="1"/>
      </w:r>
      <w:r w:rsidR="00994A26" w:rsidRPr="00AA6C92">
        <w:rPr>
          <w:rFonts w:asciiTheme="minorHAnsi" w:hAnsiTheme="minorHAnsi"/>
          <w:lang w:val="en-GB"/>
        </w:rPr>
        <w:instrText xml:space="preserve">ADDIN CSL_CITATION {"citationItems":[{"id":"ITEM-1","itemData":{"DOI":"10.1186/s12864-016-2652-z","ISBN":"1471-2164","ISSN":"14712164","abstract":"More than 2,500 breeds of chicken are reared throughout the world as a source of eggs or meat and as pets. The primary ancestor of the present domestic chicken is widely believed to be the red junglefowl, although genetic contributions from other junglefowls cannot be excluded entirely. The reference genome for chicken was obtained from a red junglefowl, the genetic purity of which has been debated. There is, at present, insufficient data to resolve these interesting issues. In this study, we performed whole-genome sequencing to compare various species and breeds of chicken, including wild red and green junglefowl, as well as the Indonesian native chickens Sumatera and Kedu Hitam and their respective descendants, the American Black Sumatra and Black Java. The data indicate that wild junglefowls have retained their genetic identity, but the Indonesian and American breeds have not. The Black Sumatra and Black Java are now closely related to each other, suggesting loss of genetic identity after export to the United States. In addition, the results indicate that the red junglefowl used as reference genome is more closely related to domestic chickens and apparently different from other wild red junglefowls. This study illuminates the genetic and phylogenetic relationships among these species. It provides a framework for genetic studies in wild junglefowls and native and domestic chicken breeds.","author":[{"dropping-particle":"","family":"Ulfah","given":"Maria","non-dropping-particle":"","parse-names":false,"suffix":""},{"dropping-particle":"","family":"Kawahara-Miki","given":"Ryouka","non-dropping-particle":"","parse-names":false,"suffix":""},{"dropping-particle":"","family":"Farajalllah","given":"Achmad","non-dropping-particle":"","parse-names":false,"suffix":""},{"dropping-particle":"","family":"Muladno","given":"Muladno","non-dropping-particle":"","parse-names":false,"suffix":""},{"dropping-particle":"","family":"Dorshorst","given":"Ben","non-dropping-particle":"","parse-names":false,"suffix":""},{"dropping-particle":"","family":"Martin","given":"Alison","non-dropping-particle":"","parse-names":false,"suffix":""},{"dropping-particle":"","family":"Kono","given":"Tomohiro","non-dropping-particle":"","parse-names":false,"suffix":""}],"container-title":"BMC Genomics","id":"ITEM-1","issue":"1","issued":{"date-parts":[["2016"]]},"page":"1-9","publisher":"BMC Genomics","title":"Genetic features of red and green junglefowls and relationship with Indonesian native chickens Sumatera and Kedu Hitam","type":"article-journal","volume":"17"},"uris":["http://www.mendeley.com/documents/?uuid=1d8bd227-6c61-4a2e-a8c0-eff43fd487fd"]},{"id":"ITEM-2","itemData":{"DOI":"10.1093/gbe/evt097","ISBN":"1759-6653 (Electronic)\\r1759-6653 (Linking)","ISSN":"17596653","PMID":"23814129","abstract":"Domestic chickens are excellent models for investigating the genetic basis of phenotypic diversity, as numerous phenotypic changes in physiology, morphology, and behavior in chickens have been artificially selected. Genomic study is required to study genome-wide patterns of DNA variation for dissecting the genetic basis of phenotypic traits. We sequenced the genomes of the Silkie and the Taiwanese native chicken L2 at </w:instrText>
      </w:r>
      <w:r w:rsidR="00994A26" w:rsidRPr="00AA6C92">
        <w:rPr>
          <w:rFonts w:ascii="Cambria Math" w:hAnsi="Cambria Math" w:cs="Cambria Math"/>
          <w:lang w:val="en-GB"/>
        </w:rPr>
        <w:instrText>∼</w:instrText>
      </w:r>
      <w:r w:rsidR="00994A26" w:rsidRPr="00AA6C92">
        <w:rPr>
          <w:rFonts w:asciiTheme="minorHAnsi" w:hAnsiTheme="minorHAnsi"/>
          <w:lang w:val="en-GB"/>
        </w:rPr>
        <w:instrText xml:space="preserve">23- and 25-fold average coverage depth, respectively, using Illumina sequencing. The reads were mapped onto the chicken reference genome (including 5.1% Ns) to 92.32% genome coverage for the two breeds. Using a stringent filter, we identified </w:instrText>
      </w:r>
      <w:r w:rsidR="00994A26" w:rsidRPr="00AA6C92">
        <w:rPr>
          <w:rFonts w:ascii="Cambria Math" w:hAnsi="Cambria Math" w:cs="Cambria Math"/>
          <w:lang w:val="en-GB"/>
        </w:rPr>
        <w:instrText>∼</w:instrText>
      </w:r>
      <w:r w:rsidR="00994A26" w:rsidRPr="00AA6C92">
        <w:rPr>
          <w:rFonts w:asciiTheme="minorHAnsi" w:hAnsiTheme="minorHAnsi"/>
          <w:lang w:val="en-GB"/>
        </w:rPr>
        <w:instrText>7.6 million single-nucleotide polymorphisms (SNPs) and 8,839 copy number variations (CNVs) in the mapped regions; 42% of the SNPs have not found in other chickens before. Among the 68,906 SNPs annotated in the chicken sequence assembly, 27,852 were nonsynonymous SNPs located in 13,537 genes. We also identified hundreds of shared and divergent structural and copy number variants in intronic and intergenic regions and in coding regions in the two breeds. Functional enrichments of identified genetic variants were discussed. Radical nsSNP-containing immunity genes were enriched in the QTL regions associated with some economic traits for both breeds. Moreover, genetic changes involved in selective sweeps were detected. From the selective sweeps identified in our two breeds, several genes associated with growth, appetite, and metabolic regulation were identified. Our study provides a framework for genetic and genomic research of domestic chickens and facilitates the domestic chicken as an avian model for genomic, biomedical, and evolutionary studies.","author":[{"dropping-particle":"","family":"Fan","given":"Wen Lang","non-dropping-particle":"","parse-names":false,"suffix":""},{"dropping-particle":"","family":"Ng","given":"Chen Siang","non-dropping-particle":"","parse-names":false,"suffix":""},{"dropping-particle":"","family":"Chen","given":"Chih Feng","non-dropping-particle":"","parse-names":false,"suffix":""},{"dropping-particle":"","family":"Lu","given":"Mei Yeh Jade","non-dropping-particle":"","parse-names":false,"suffix":""},{"dropping-particle":"","family":"Chen","given":"Yu Hsiang","non-dropping-particle":"","parse-names":false,"suffix":""},{"dropping-particle":"","family":"Liu","given":"Chia Jung","non-dropping-particle":"","parse-names":false,"suffix":""},{"dropping-particle":"","family":"Wu","given":"Siao Man","non-dropping-particle":"","parse-names":false,"suffix":""},{"dropping-particle":"","family":"Chen","given":"Chih Kuan","non-dropping-particle":"","parse-names":false,"suffix":""},{"dropping-particle":"","family":"Chen","given":"Jiun Jie","non-dropping-particle":"","parse-names":false,"suffix":""},{"dropping-particle":"","family":"Mao","given":"Chi Tang","non-dropping-particle":"","parse-names":false,"suffix":""},{"dropping-particle":"","family":"Lai","given":"Yu Ting","non-dropping-particle":"","parse-names":false,"suffix":""},{"dropping-particle":"","family":"Lo","given":"Wen Sui","non-dropping-particle":"","parse-names":false,"suffix":""},{"dropping-particle":"","family":"Chang","given":"Wei Hua","non-dropping-particle":"","parse-names":false,"suffix":""},{"dropping-particle":"","family":"Li","given":"Wen Hsiung","non-dropping-particle":"","parse-names":false,"suffix":""}],"container-title":"Genome Biology and Evolution","id":"ITEM-2","issue":"7","issued":{"date-parts":[["2013"]]},"page":"1376-1392","title":"Genome-wide patterns of genetic variation in two domestic chickens","type":"article-journal","volume":"5"},"uris":["http://www.mendeley.com/documents/?uuid=6f4e2fd5-5e6d-4b9e-93f9-66f110eac79e"]},{"id":"ITEM-3","itemData":{"DOI":"10.2108/zs150071","ISSN":"0289-0003","PMID":"26853871","abstract":"Chicken is one of the most popular domesticated species worldwide, as it can serve an important role in agricultural as well as biomedical research fields. Because it inhabits almost every continent and presents diverse morphology and traits, the need of genetic markers for distinguishing each breed for various purposes has increased. The whole genome sequencing of three different breeds (White Leghorn, Korean domestic, and Araucana) that show similar coloring patterns, with the exception of the White Leghorn breed, have confirmed previously reported genomic alterations and identified many novel variants. Additionally, the Whole Genome Re-Sequencing (WGRS) approach identified an approximately 4 kb insert within SLCO1B3 responsible for blue egg shell color. Targeted investigation of pigment-related genes corroborated previously reported non-synonymous mutations, and provided deeper insight into chicken coloring, where not a single but a combination of non-synonymous mutations in the MC1R gene is likely to be responsible for altered feather coloring.","author":[{"dropping-particle":"","family":"Oh","given":"Dongyep","non-dropping-particle":"","parse-names":false,"suffix":""},{"dropping-particle":"","family":"Son","given":"Bongjun","non-dropping-particle":"","parse-names":false,"suffix":""},{"dropping-particle":"","family":"Mun","given":"Seyoung","non-dropping-particle":"","parse-names":false,"suffix":""},{"dropping-particle":"","family":"Oh","given":"Man Hwan","non-dropping-particle":"","parse-names":false,"suffix":""},{"dropping-particle":"","family":"Oh","given":"Sejong","non-dropping-particle":"","parse-names":false,"suffix":""},{"dropping-particle":"","family":"Ha","given":"Jaejung","non-dropping-particle":"","parse-names":false,"suffix":""},{"dropping-particle":"","family":"Yi","given":"Junkoo","non-dropping-particle":"","parse-names":false,"suffix":""},{"dropping-particle":"","family":"Lee","given":"Seunguk","non-dropping-particle":"","parse-names":false,"suffix":""},{"dropping-particle":"","family":"Han","given":"Kyudong","non-dropping-particle":"","parse-names":false,"suffix":""}],"container-title":"Zoological science","id":"ITEM-3","issue":"1","issued":{"date-parts":[["2016"]]},"page":"73-7","title":"Whole Genome Re-Sequencing of Three Domesticated Chicken Breeds.","type":"article-journal","volume":"33"},"uris":["http://www.mendeley.com/documents/?uuid=7a7ea04b-9543-493b-8497-ae3a113bfd6b"]},{"id":"ITEM-4","itemData":{"DOI":"10.1093/gbe/evw032","ISBN":"1759-6653 (Electronic)\\r1759-6653 (Linking)","ISSN":"17596653","PMID":"26907498","abstract":"Tibetan chicken, unlike their lowland counterparts, exhibit specific adaptations to high-altitude conditions. The genetic mechanisms of such adaptations in highland chickens were determined by resequencing the genomes of four highland (Tibetan and Lhasa White) and four lowland (White Leghorn, Lindian, and Chahua) chicken populations. Our results showed an evident genetic admixture in Tibetan chickens, suggesting a history of introgression from lowland gene pools. Genes showing positive selection in highland populations were related to cardiovascular and respiratory system development, DNA repair, response to radiation, inflammation, and immune responses, indicating a strong adaptation to oxygen scarcity and high-intensity solar radiation. The distribution of allele frequencies of nonsynonymous single nucleotide polymorphisms between highland and lowland populations was analyzed using chi-square test, which showed that several differentially distributed genes with missense mutations were enriched in several functional categories, especially in blood vessel development and adaptations to hypoxia and intense radiation. RNA sequencing revealed that several differentially expressed genes were enriched in gene ontology terms related to blood vessel and respiratory system development. Several candidate genes involved in the development of cardiorespiratory system (FGFR1, CTGF, ADAM9, JPH2, SATB1, BMP4, LOX, LPR, ANGPTL4, and HYAL1), inflammation and immune responses (AIRE, MYO1F, ZAP70, DDX60, CCL19, CD47, JSC, and FAS), DNA repair, and responses to radiation (VCP, ASH2L, and FANCG) were identified to play key roles in the adaptation to high-altitude conditions. Our data provide new insights into the unique adaptations of highland animals to extreme environments.","author":[{"dropping-particle":"","family":"Zhang","given":"Qian","non-dropping-particle":"","parse-names":false,"suffix":""},{"dropping-particle":"","family":"Gou","given":"Wenyu","non-dropping-particle":"","parse-names":false,"suffix":""},{"dropping-particle":"","family":"Wang","given":"Xiaotong","non-dropping-particle":"","parse-names":false,"suffix":""},{"dropping-particle":"","family":"Zhang","given":"Yawen","non-dropping-particle":"","parse-names":false,"suffix":""},{"dropping-particle":"","family":"Ma","given":"Jun","non-dropping-particle":"","parse-names":false,"suffix":""},{"dropping-particle":"","family":"Zhang","given":"Hongliang","non-dropping-particle":"","parse-names":false,"suffix":""},{"dropping-particle":"","family":"Zhang","given":"Ying","non-dropping-particle":"","parse-names":false,"suffix":""},{"dropping-particle":"","family":"Zhang","given":"Hao","non-dropping-particle":"","parse-names":false,"suffix":""}],"container-title":"Genome Biology and Evolution","id":"ITEM-4","issue":"3","issued":{"date-parts":[["2016"]]},"page":"765-776","title":"Genome resequencing identifies unique adaptations of Tibetan chickens to hypoxia and high-dose ultraviolet radiation in high-altitude environments","type":"article-journal","volume":"8"},"uris":["http://www.mendeley.com/documents/?uuid=3ac3a5bb-d7bf-4bd8-9c1f-d1dc6de724d2"]},{"id":"ITEM-5","itemData":{"DOI":"10.1371/journal.pone.0104652","ISBN":"1932-6203 (Electronic)\\r1932-6203 (Linking)","ISSN":"19326203","PMID":"25133774","abstract":"Insertion and deletion (INDEL) is one of the main events contributing to genetic and phenotypic diversity, which receives less attention than SNP and large structural variation. To gain a better knowledge of INDEL variation in chicken genome, we applied next generation sequencing on 12 diverse chicken breeds at an average effective depth of 8.6. Over 1.3 million non-redundant short INDELs (1-49 bp) were obtained, the vast majority (92.48%) of which were novel. Follow-up validation assays confirmed that most (88.00%) of the randomly selected INDELs represent true variations. The majority (95.76%) of INDELs were less than 10 bp. Both the detected number and affected bases were larger for deletions than insertions. In total, INDELs covered 3.8 Mbp, corresponding to 0.36% of the chicken genome. The average genomic INDEL density was estimated as 0.49 per kb. INDELs were ubiquitous and distributed in a non-uniform fashion across chromosomes, with lower INDEL density in micro-chromosomes than in others, and some functional regions like exons and UTRs were prone to less INDELs than introns and intergenic regions. Nearly 620,253 INDELs fell in genic regions, 1,765 (0.28%) of which located in exons, spanning 1,358 (7.56%) unique Ensembl genes. Many of them are associated with economically important traits and some are the homologues of human disease-related genes. We demonstrate that sequencing multiple individuals at a medium depth offers a promising way for reliable identification of INDELs. The coding INDELs are valuable candidates for further elucidation of the association between genotypes and phenotypes. The chicken INDELs revealed by our study can be useful for future studies, including development of INDEL markers, construction of high density linkage map, INDEL arrays design, and hopefully, molecular breeding programs in chicken.","author":[{"dropping-particle":"","family":"Yan","given":"Yiyuan","non-dropping-particle":"","parse-names":false,"suffix":""},{"dropping-particle":"","family":"Yi","given":"Guoqiang","non-dropping-particle":"","parse-names":false,"suffix":""},{"dropping-particle":"","family":"Sun","given":"Congjiao","non-dropping-particle":"","parse-names":false,"suffix":""},{"dropping-particle":"","family":"Qu","given":"Lujiang","non-dropping-particle":"","parse-names":false,"suffix":""},{"dropping-particle":"","family":"Yang","given":"Ning","non-dropping-particle":"","parse-names":false,"suffix":""}],"container-title":"PLoS ONE","id":"ITEM-5","issue":"8","issued":{"date-parts":[["2014"]]},"page":"1-11","title":"Genome-wide characterization of insertion and deletion variation in chicken using next generation sequencing","type":"article-journal","volume":"9"},"uris":["http://www.mendeley.com/documents/?uuid=f12b0395-f90a-4ce1-9143-3a0bfd41ac3a"]},{"id":"ITEM-6","itemData":{"DOI":"10.1093/molbev/msv071","ISBN":"1537-1719 (Electronic)\\r0737-4038 (Linking)","ISSN":"15371719","PMID":"25788450","abstract":"Much like other indigenous domesticated animals, Tibetan chickens living at high altitudes (2,200-4,100 m) show specific physiological adaptations to the extreme environmental conditions of the Tibetan Plateau, but the genetic bases of these adaptations are not well characterized. Here, we assembled a de novo genome of a Tibetan chicken and resequenced whole genomes of 32 additional chickens, including Tibetan chickens, village chickens, game fowl, and Red Junglefowl, and found that the Tibetan chickens could broadly be placed into two groups. Further analyses revealed that several candidate genes in the calcium-signaling pathway are possibly involved in adaptation to the hypoxia experienced by these chickens, as these genes appear to have experienced directional selection in the two Tibetan chicken populations, suggesting a potential genetic mechanism underlying high altitude adaptation in Tibetan chickens. The candidate selected genes identified in this study, and their variants, may be useful targets for clarifying our understanding of the domestication of chickens in Tibet, and might be useful in current breeding efforts to develop improved breeds for the highlands.","author":[{"dropping-particle":"","family":"Wang","given":"Ming Shan","non-dropping-particle":"","parse-names":false,"suffix":""},{"dropping-particle":"","family":"Li","given":"Yan","non-dropping-particle":"","parse-names":false,"suffix":""},{"dropping-particle":"","family":"Peng","given":"Min Sheng","non-dropping-particle":"","parse-names":false,"suffix":""},{"dropping-particle":"","family":"Zhong","given":"Li","non-dropping-particle":"","parse-names":false,"suffix":""},{"dropping-particle":"","family":"Wang","given":"Zong Ji","non-dropping-particle":"","parse-names":false,"suffix":""},{"dropping-particle":"","family":"Li","given":"Qi Ye","non-dropping-particle":"","parse-names":false,"suffix":""},{"dropping-particle":"","family":"Tu","given":"Xiao Long","non-dropping-particle":"","parse-names":false,"suffix":""},{"dropping-particle":"","family":"Dong","given":"Yang","non-dropping-particle":"","parse-names":false,"suffix":""},{"dropping-particle":"","family":"Zhu","given":"Chun Ling","non-dropping-particle":"","parse-names":false,"suffix":""},{"dropping-particle":"","family":"Wang","given":"Lu","non-dropping-particle":"","parse-names":false,"suffix":""},{"dropping-particle":"","family":"Yang","given":"Min Min","non-dropping-particle":"","parse-names":false,"suffix":""},{"dropping-particle":"","family":"Wu","given":"Shi Fang","non-dropping-particle":"","parse-names":false,"suffix":""},{"dropping-particle":"","family":"Miao","given":"Yong Wang","non-dropping-particle":"","parse-names":false,"suffix":""},{"dropping-particle":"","family":"Liu","given":"Jian Ping","non-dropping-particle":"","parse-names":false,"suffix":""},{"dropping-particle":"","family":"Irwin","given":"David M.","non-dropping-particle":"","parse-names":false,"suffix":""},{"dropping-particle":"","family":"Wang","given":"Wen","non-dropping-particle":"","parse-names":false,"suffix":""},{"dropping-particle":"","family":"Wu","given":"Dong Dong","non-dropping-particle":"","parse-names":false,"suffix":""},{"dropping-particle":"","family":"Zhang","given":"Ya Ping","non-dropping-particle":"","parse-names":false,"suffix":""}],"container-title":"Molecular Biology and Evolution","id":"ITEM-6","issue":"7","issued":{"date-parts":[["2015"]]},"page":"1880-1889","title":"Genomic analyses reveal potential independent adaptation to high altitude in Tibetan chickens","type":"article-journal","volume":"32"},"uris":["http://www.mendeley.com/documents/?uuid=c432f0da-6fc7-4982-b296-368d3c1b873a"]},{"id":"ITEM-7","itemData":{"DOI":"10.1038/srep26484","ISSN":"20452322","PMID":"27215397","abstract":"Chicken, Gallus gallus, is a valuable species both as a food source and as a model organism for scientific research. Here, we sequenced the genome of Gyeongbuk Araucana, a rare chicken breed with unique phenotypic characteristics including flight ability, large body size, and laying blue-shelled eggs, to identify its genomic features. We generated genomes of Gyeongbuk Araucana, Leghorn, and Korean Native Chicken at a total of 33.5, 35.82, and 33.23 coverage depth, respectively. Along with the genomes of 12 Chinese breeds, we identified genomic variants of 16.3 million SNVs and 2.3 million InDels in mapped regions. Additionally, through assembly of unmapped reads and selective sweep, we identified candidate genes that fall into heart, vasculature and muscle development and body growth categories, which provided insight into Gyeongbuk Araucana's phenotypic traits. Finally, genetic variation based on the transposable element insertion pattern was investigated to elucidate the features of transposable elements related to blue egg shell formation. This study presents results of the first genomic study on the Gyeongbuk Araucana breed; it has potential to serve as an invaluable resource for future research on the genomic characteristics of this chicken breed as well as others.","author":[{"dropping-particle":"","family":"Jeong","given":"Hyeonsoo","non-dropping-particle":"","parse-names":false,"suffix":""},{"dropping-particle":"","family":"Kim","given":"Kwondo","non-dropping-particle":"","parse-names":false,"suffix":""},{"dropping-particle":"","family":"Caetano-Anollés","given":"Kelsey","non-dropping-particle":"","parse-names":false,"suffix":""},{"dropping-particle":"","family":"Kim","given":"Heebal","non-dropping-particle":"","parse-names":false,"suffix":""},{"dropping-particle":"","family":"Kim","given":"Byung Ki","non-dropping-particle":"","parse-names":false,"suffix":""},{"dropping-particle":"","fa</w:instrText>
      </w:r>
      <w:r w:rsidR="00994A26" w:rsidRPr="00AA6C92">
        <w:rPr>
          <w:rFonts w:asciiTheme="minorHAnsi" w:hAnsiTheme="minorHAnsi"/>
        </w:rPr>
        <w:instrText>mily":"Yi","given":"Jun Koo","non-dropping-particle":"","parse-names":false,"suffix":""},{"dropping-particle":"","family":"Ha","given":"Jae Jung","non-dropping-particle":"","parse-names":false,"suffix":""},{"dropping-particle":"","family":"Cho","given":"Seoae","non-dropping-particle":"","parse-names":false,"suffix":""},{"dropping-particle":"","family":"Oh","given":"Dong Yep","non-dropping-particle":"","parse-names":false,"suffix":""}],"container-title":"Scientific Reports","id":"ITEM-7","issue":"May","issued":{"date-parts":[["2016"]]},"page":"1-9","publisher":"Nature Publishing Group","title":"Whole genome sequencing of Gyeongbuk Araucana, a newly developed blue-egg laying chicken breed, reveals its origin and genetic characteristics","type":"article-journal","volume":"6"},"uris":["http://www.mendeley.com/documents/?uuid=6d77caed-e4c7-45f5-ae96-88e4f7d20926"]}],"mendeley":{"formattedCitation":"(Fan et al., 2013; Jeong et al., 2016; Oh et al., 2016; Ulfah et al., 2016; Wang et al., 2015; Yan et al., 2014; Q. Zhang et al., 2016)","plainTextFormattedCitation":"(Fan et al., 2013; Jeong et al., 2016; Oh et al., 2016; Ulfah et al., 2016; Wang et al., 2015; Yan et al., 2014; Q. Zhang et al., 2016)","previouslyFormattedCitation":"(Fan et al., 2013; Jeong et al., 2016; Oh et al., 2016; Ulfah et al., 2016; Wang et al., 2015; Yan et al., 2014; Q. Zhang et al., 2016)"},"properties":{"noteIndex":0},"schema":"https://github.com/citation-style-language/schema/raw/master/csl-citation.json"}</w:instrText>
      </w:r>
      <w:r w:rsidRPr="00AA6C92">
        <w:rPr>
          <w:rFonts w:asciiTheme="minorHAnsi" w:hAnsiTheme="minorHAnsi"/>
          <w:lang w:val="en-GB"/>
        </w:rPr>
        <w:fldChar w:fldCharType="separate"/>
      </w:r>
      <w:r w:rsidR="00994A26" w:rsidRPr="00AA6C92">
        <w:rPr>
          <w:rFonts w:asciiTheme="minorHAnsi" w:hAnsiTheme="minorHAnsi"/>
          <w:noProof/>
        </w:rPr>
        <w:t>(Fan et al., 2013; Jeong et al., 2016; Oh et al., 2016; Ulfah et al., 2016; Wang et al., 2015; Yan et al., 2014; Q. Zhang et al., 2016)</w:t>
      </w:r>
      <w:r w:rsidRPr="00AA6C92">
        <w:rPr>
          <w:rFonts w:asciiTheme="minorHAnsi" w:hAnsiTheme="minorHAnsi"/>
          <w:lang w:val="en-GB"/>
        </w:rPr>
        <w:fldChar w:fldCharType="end"/>
      </w:r>
      <w:r w:rsidRPr="00AA6C92">
        <w:rPr>
          <w:rFonts w:asciiTheme="minorHAnsi" w:hAnsiTheme="minorHAnsi"/>
        </w:rPr>
        <w:t xml:space="preserve">. </w:t>
      </w:r>
      <w:r w:rsidRPr="00AA6C92">
        <w:rPr>
          <w:rFonts w:asciiTheme="minorHAnsi" w:hAnsiTheme="minorHAnsi"/>
          <w:lang w:val="en-GB"/>
        </w:rPr>
        <w:t xml:space="preserve">We downloaded the reads from the European Nucleotide Archive (ENA, http://ebi.ac.uk/ena), and called variants using the same workflow as for the Bermuda samples. The accession numbers and sample labels used are listed in Supplementary Table </w:t>
      </w:r>
      <w:r w:rsidR="005317BD">
        <w:rPr>
          <w:rFonts w:asciiTheme="minorHAnsi" w:hAnsiTheme="minorHAnsi"/>
          <w:lang w:val="en-GB"/>
        </w:rPr>
        <w:t>6</w:t>
      </w:r>
      <w:r w:rsidRPr="00AA6C92">
        <w:rPr>
          <w:rFonts w:asciiTheme="minorHAnsi" w:hAnsiTheme="minorHAnsi"/>
          <w:lang w:val="en-GB"/>
        </w:rPr>
        <w:t>.</w:t>
      </w:r>
    </w:p>
    <w:p w14:paraId="33AF5B2A" w14:textId="77777777" w:rsidR="00E373E0" w:rsidRPr="00AA6C92" w:rsidRDefault="00E373E0" w:rsidP="00E373E0">
      <w:pPr>
        <w:spacing w:line="360" w:lineRule="auto"/>
        <w:rPr>
          <w:rFonts w:asciiTheme="minorHAnsi" w:hAnsiTheme="minorHAnsi"/>
          <w:lang w:val="en-GB"/>
        </w:rPr>
      </w:pPr>
    </w:p>
    <w:p w14:paraId="69492974" w14:textId="77777777" w:rsidR="00E373E0" w:rsidRPr="00AA6C92" w:rsidRDefault="00E373E0" w:rsidP="00491BC7">
      <w:pPr>
        <w:pStyle w:val="Heading2"/>
        <w:spacing w:line="360" w:lineRule="auto"/>
        <w:rPr>
          <w:rFonts w:asciiTheme="minorHAnsi" w:hAnsiTheme="minorHAnsi"/>
          <w:b/>
          <w:color w:val="auto"/>
          <w:sz w:val="24"/>
          <w:szCs w:val="24"/>
          <w:lang w:val="en-GB"/>
        </w:rPr>
      </w:pPr>
      <w:r w:rsidRPr="00AA6C92">
        <w:rPr>
          <w:rFonts w:asciiTheme="minorHAnsi" w:hAnsiTheme="minorHAnsi"/>
          <w:b/>
          <w:color w:val="auto"/>
          <w:sz w:val="24"/>
          <w:szCs w:val="24"/>
          <w:lang w:val="en-GB"/>
        </w:rPr>
        <w:lastRenderedPageBreak/>
        <w:t>DNA Sampling and whole genome sequencing</w:t>
      </w:r>
    </w:p>
    <w:p w14:paraId="7ED33F5F" w14:textId="04C2D020" w:rsidR="00E373E0" w:rsidRPr="00AA6C92" w:rsidRDefault="00E373E0" w:rsidP="00E373E0">
      <w:pPr>
        <w:spacing w:line="360" w:lineRule="auto"/>
        <w:rPr>
          <w:rFonts w:asciiTheme="minorHAnsi" w:hAnsiTheme="minorHAnsi"/>
          <w:lang w:val="en-GB"/>
        </w:rPr>
      </w:pPr>
      <w:r w:rsidRPr="00AA6C92">
        <w:rPr>
          <w:rFonts w:asciiTheme="minorHAnsi" w:hAnsiTheme="minorHAnsi"/>
          <w:lang w:val="en-GB"/>
        </w:rPr>
        <w:t xml:space="preserve">We extracted genomic DNA using the </w:t>
      </w:r>
      <w:proofErr w:type="spellStart"/>
      <w:r w:rsidRPr="00AA6C92">
        <w:rPr>
          <w:rFonts w:asciiTheme="minorHAnsi" w:hAnsiTheme="minorHAnsi"/>
          <w:lang w:val="en-GB"/>
        </w:rPr>
        <w:t>DNEasy</w:t>
      </w:r>
      <w:proofErr w:type="spellEnd"/>
      <w:r w:rsidRPr="00AA6C92">
        <w:rPr>
          <w:rFonts w:asciiTheme="minorHAnsi" w:hAnsiTheme="minorHAnsi"/>
          <w:lang w:val="en-GB"/>
        </w:rPr>
        <w:t xml:space="preserve"> Blood and Tissue Kit (Qiagen), according to the manufacturer's protocol.</w:t>
      </w:r>
      <w:r w:rsidR="00D20181">
        <w:rPr>
          <w:rFonts w:asciiTheme="minorHAnsi" w:hAnsiTheme="minorHAnsi"/>
          <w:lang w:val="en-GB"/>
        </w:rPr>
        <w:t xml:space="preserve"> </w:t>
      </w:r>
      <w:r w:rsidRPr="29DE7FDD">
        <w:rPr>
          <w:rFonts w:asciiTheme="minorHAnsi" w:hAnsiTheme="minorHAnsi"/>
          <w:lang w:val="en-GB"/>
        </w:rPr>
        <w:t xml:space="preserve">We sequenced 21 Bermuda chicken samples at 30X coverage on the Illumina </w:t>
      </w:r>
      <w:proofErr w:type="spellStart"/>
      <w:r w:rsidRPr="29DE7FDD">
        <w:rPr>
          <w:rFonts w:asciiTheme="minorHAnsi" w:hAnsiTheme="minorHAnsi"/>
          <w:lang w:val="en-GB"/>
        </w:rPr>
        <w:t>HiSeq</w:t>
      </w:r>
      <w:proofErr w:type="spellEnd"/>
      <w:r w:rsidRPr="29DE7FDD">
        <w:rPr>
          <w:rFonts w:asciiTheme="minorHAnsi" w:hAnsiTheme="minorHAnsi"/>
          <w:lang w:val="en-GB"/>
        </w:rPr>
        <w:t xml:space="preserve"> X platform at </w:t>
      </w:r>
      <w:proofErr w:type="spellStart"/>
      <w:r w:rsidRPr="29DE7FDD">
        <w:rPr>
          <w:rFonts w:asciiTheme="minorHAnsi" w:hAnsiTheme="minorHAnsi"/>
          <w:lang w:val="en-GB"/>
        </w:rPr>
        <w:t>SciLifeLab</w:t>
      </w:r>
      <w:proofErr w:type="spellEnd"/>
      <w:r w:rsidRPr="29DE7FDD">
        <w:rPr>
          <w:rFonts w:asciiTheme="minorHAnsi" w:hAnsiTheme="minorHAnsi"/>
          <w:lang w:val="en-GB"/>
        </w:rPr>
        <w:t xml:space="preserve">, Stockholm. We trimmed residual adapter sequences with </w:t>
      </w:r>
      <w:proofErr w:type="spellStart"/>
      <w:r w:rsidRPr="29DE7FDD">
        <w:rPr>
          <w:rFonts w:asciiTheme="minorHAnsi" w:hAnsiTheme="minorHAnsi"/>
          <w:lang w:val="en-GB"/>
        </w:rPr>
        <w:t>Trimmomatic</w:t>
      </w:r>
      <w:proofErr w:type="spellEnd"/>
      <w:r w:rsidRPr="29DE7FDD">
        <w:rPr>
          <w:rFonts w:asciiTheme="minorHAnsi" w:hAnsiTheme="minorHAnsi"/>
          <w:lang w:val="en-GB"/>
        </w:rPr>
        <w:t xml:space="preserve"> version 0.36 </w:t>
      </w:r>
      <w:r w:rsidRPr="29DE7FDD">
        <w:rPr>
          <w:rFonts w:asciiTheme="minorHAnsi" w:hAnsiTheme="minorHAnsi"/>
          <w:lang w:val="en-GB"/>
        </w:rPr>
        <w:fldChar w:fldCharType="begin" w:fldLock="1"/>
      </w:r>
      <w:r w:rsidRPr="29DE7FDD">
        <w:rPr>
          <w:rFonts w:asciiTheme="minorHAnsi" w:hAnsiTheme="minorHAnsi"/>
          <w:lang w:val="en-GB"/>
        </w:rPr>
        <w:instrText>ADDIN CSL_CITATION {"citationItems":[{"id":"ITEM-1","itemData":{"DOI":"10.1093/bioinformatics/btu170","ISSN":"14602059","abstract":"MOTIVATION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 RESULTS The value of NGS read preprocessing is demonstrated for both reference-based and reference-free tasks. Trimmomatic is shown to produce output that is at least competitive with, and in many cases superior to, that produced by other tools, in all scenarios tested. AVAILABILITY AND IMPLEMENTATION Trimmomatic is licensed under GPL V3. It is cross-platform (Java 1.5+ required) and available at http://www.usadellab.org/cms/index.php?page=trimmomatic CONTACT usadel@bio1.rwth-aachen.de SUPPLEMENTARY INFORMATION Supplementary data are available at Bioinformatics online.","author":[{"dropping-particle":"","family":"Bolger","given":"Anthony M.","non-dropping-particle":"","parse-names":false,"suffix":""},{"dropping-particle":"","family":"Lohse","given":"Marc","non-dropping-particle":"","parse-names":false,"suffix":""},{"dropping-particle":"","family":"Usadel","given":"Bjoern","non-dropping-particle":"","parse-names":false,"suffix":""}],"container-title":"Bioinformatics","id":"ITEM-1","issue":"15","issued":{"date-parts":[["2014"]]},"page":"2114-2120","title":"Trimmomatic: A flexible trimmer for Illumina sequence data","type":"article-journal","volume":"30"},"uris":["http://www.mendeley.com/documents/?uuid=b9af3829-4f16-4588-afd8-5d50ca94109f"]}],"mendeley":{"formattedCitation":"(Bolger, Lohse, &amp; Usadel, 2014)","plainTextFormattedCitation":"(Bolger, Lohse, &amp; Usadel, 2014)","previouslyFormattedCitation":"(Bolger, Lohse, &amp; Usadel, 2014)"},"properties":{"noteIndex":0},"schema":"https://github.com/citation-style-language/schema/raw/master/csl-citation.json"}</w:instrText>
      </w:r>
      <w:r w:rsidRPr="29DE7FDD">
        <w:rPr>
          <w:rFonts w:asciiTheme="minorHAnsi" w:hAnsiTheme="minorHAnsi"/>
          <w:lang w:val="en-GB"/>
        </w:rPr>
        <w:fldChar w:fldCharType="separate"/>
      </w:r>
      <w:r w:rsidRPr="29DE7FDD">
        <w:rPr>
          <w:rFonts w:asciiTheme="minorHAnsi" w:hAnsiTheme="minorHAnsi"/>
          <w:noProof/>
          <w:lang w:val="en-GB"/>
        </w:rPr>
        <w:t>(Bolger, Lohse, &amp; Usadel, 2014)</w:t>
      </w:r>
      <w:r w:rsidRPr="29DE7FDD">
        <w:rPr>
          <w:rFonts w:asciiTheme="minorHAnsi" w:hAnsiTheme="minorHAnsi"/>
          <w:lang w:val="en-GB"/>
        </w:rPr>
        <w:fldChar w:fldCharType="end"/>
      </w:r>
      <w:r w:rsidRPr="29DE7FDD">
        <w:rPr>
          <w:rFonts w:asciiTheme="minorHAnsi" w:hAnsiTheme="minorHAnsi"/>
          <w:lang w:val="en-GB"/>
        </w:rPr>
        <w:t xml:space="preserve">, aligned the sequences to the chicken genome (version Galgal4) using bwa mem version 0.7.15 (r1140) </w:t>
      </w:r>
      <w:r w:rsidRPr="29DE7FDD">
        <w:rPr>
          <w:rFonts w:asciiTheme="minorHAnsi" w:hAnsiTheme="minorHAnsi"/>
          <w:lang w:val="en-GB"/>
        </w:rPr>
        <w:fldChar w:fldCharType="begin" w:fldLock="1"/>
      </w:r>
      <w:r w:rsidRPr="29DE7FDD">
        <w:rPr>
          <w:rFonts w:asciiTheme="minorHAnsi" w:hAnsiTheme="minorHAnsi"/>
          <w:lang w:val="en-GB"/>
        </w:rPr>
        <w:instrText>ADDIN CSL_CITATION {"citationItems":[{"id":"ITEM-1","itemData":{"abstract":"Summary: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hengli@broadinstitute.org","author":[{"dropping-particle":"","family":"Li","given":"Heng","non-dropping-particle":"","parse-names":false,"suffix":""}],"container-title":"arXiv preprint arXiv:1303.3997","id":"ITEM-1","issued":{"date-parts":[["2013"]]},"title":"Aligning sequence reads, clone sequences and assembly contigs with BWA-MEM","type":"article-journal"},"uris":["http://www.mendeley.com/documents/?uuid=c30285d9-4105-47a2-8a8c-7a2851dd6cfa"]}],"mendeley":{"formattedCitation":"(Li, 2013)","plainTextFormattedCitation":"(Li, 2013)","previouslyFormattedCitation":"(Li, 2013)"},"properties":{"noteIndex":0},"schema":"https://github.com/citation-style-language/schema/raw/master/csl-citation.json"}</w:instrText>
      </w:r>
      <w:r w:rsidRPr="29DE7FDD">
        <w:rPr>
          <w:rFonts w:asciiTheme="minorHAnsi" w:hAnsiTheme="minorHAnsi"/>
          <w:lang w:val="en-GB"/>
        </w:rPr>
        <w:fldChar w:fldCharType="separate"/>
      </w:r>
      <w:r w:rsidRPr="29DE7FDD">
        <w:rPr>
          <w:rFonts w:asciiTheme="minorHAnsi" w:hAnsiTheme="minorHAnsi"/>
          <w:noProof/>
          <w:lang w:val="en-GB"/>
        </w:rPr>
        <w:t>(Li, 2013)</w:t>
      </w:r>
      <w:r w:rsidRPr="29DE7FDD">
        <w:rPr>
          <w:rFonts w:asciiTheme="minorHAnsi" w:hAnsiTheme="minorHAnsi"/>
          <w:lang w:val="en-GB"/>
        </w:rPr>
        <w:fldChar w:fldCharType="end"/>
      </w:r>
      <w:r w:rsidRPr="29DE7FDD">
        <w:rPr>
          <w:rFonts w:asciiTheme="minorHAnsi" w:hAnsiTheme="minorHAnsi"/>
          <w:lang w:val="en-GB"/>
        </w:rPr>
        <w:t xml:space="preserve"> and processed the alignments using a workflow inspired by GATK best practices </w:t>
      </w:r>
      <w:r w:rsidRPr="29DE7FDD">
        <w:rPr>
          <w:rFonts w:asciiTheme="minorHAnsi" w:hAnsiTheme="minorHAnsi"/>
          <w:lang w:val="en-GB"/>
        </w:rPr>
        <w:fldChar w:fldCharType="begin" w:fldLock="1"/>
      </w:r>
      <w:r w:rsidRPr="29DE7FDD">
        <w:rPr>
          <w:rFonts w:asciiTheme="minorHAnsi" w:hAnsiTheme="minorHAnsi"/>
          <w:lang w:val="en-GB"/>
        </w:rPr>
        <w:instrText>ADDIN CSL_CITATION {"citationItems":[{"id":"ITEM-1","itemData":{"DOI":"https://doi.org/10.1038/ng.806","abstract":"Recent advances in sequencing technology make it possible to comprehensively catalogue genetic variation in population samples, creating a foundation for understanding human disease, ancestry and evolution. The amounts of raw data produced are prodigious and many computational steps are required to translate this output into high-quality variant calls. We present a unified analytic framework to discover and genotype variation among multiple samples simultaneously that achieves sensitive and specific results across five sequencing technologies and three distinct, canonical experimental designs. Our process includes (1) initial read mapping; (2) local realignment around indels; (3) base quality score recalibration; (4) SNP discovery and genotyping to find all potential variants; and (5) machine learning to separate true segregating variation from machine artifacts common to next-generation sequencing technologies. We discuss the application of these tools, instantiated in the Genome Analysis Toolkit (GATK), to deep whole-genome, whole-exome capture, and multi-sample low-pass (~4×) 1000 Genomes Project datasets. Introduction","author":[{"dropping-particle":"","family":"DePristo","given":"Mark A","non-dropping-particle":"","parse-names":false,"suffix":""},{"dropping-particle":"","family":"Banks","given":"Eric","non-dropping-particle":"","parse-names":false,"suffix":""},{"dropping-particle":"","family":"Poplin","given":"Ryan","non-dropping-particle":"","parse-names":false,"suffix":""},{"dropping-particle":"V","family":"Garimella","given":"Kiran","non-dropping-particle":"","parse-names":false,"suffix":""},{"dropping-particle":"","family":"Maguire","given":"Jared R","non-dropping-particle":"","parse-names":false,"suffix":""},{"dropping-particle":"","family":"Hartl","given":"Christopher","non-dropping-particle":"","parse-names":false,"suffix":""},{"dropping-particle":"","family":"Philippakis","given":"Anthony A","non-dropping-particle":"","parse-names":false,"suffix":""},{"dropping-particle":"","family":"Angel","given":"Guillermo","non-dropping-particle":"Del","parse-names":false,"suffix":""},{"dropping-particle":"","family":"Rivas","given":"Manuel A","non-dropping-particle":"","parse-names":false,"suffix":""},{"dropping-particle":"","family":"Hanna","given":"Matt","non-dropping-particle":"","parse-names":false,"suffix":""},{"dropping-particle":"","family":"McKenna","given":"Aaron","non-dropping-particle":"","parse-names":false,"suffix":""},{"dropping-particle":"","family":"Fennell","given":"Tim J","non-dropping-particle":"","parse-names":false,"suffix":""},{"dropping-particle":"","family":"Kernytsky","given":"Andrew M","non-dropping-particle":"","parse-names":false,"suffix":""},{"dropping-particle":"","family":"Sivachenk","given":"Andrey Y","non-dropping-particle":"","parse-names":false,"suffix":""},{"dropping-particle":"","family":"Cibulskis","given":"Kristian","non-dropping-particle":"","parse-names":false,"suffix":""},{"dropping-particle":"","family":"Gabriel","given":"Stacey B","non-dropping-particle":"","parse-names":false,"suffix":""},{"dropping-particle":"","family":"Altshuler","given":"David","non-dropping-particle":"","parse-names":false,"suffix":""},{"dropping-particle":"","family":"Daly","given":"Mark J","non-dropping-particle":"","parse-names":false,"suffix":""}],"container-title":"Nature genetics","id":"ITEM-1","issue":"5","issued":{"date-parts":[["2011"]]},"page":"491-498","title":"A framework for variation discovery and genotyping using next- generation DNA sequencing data","type":"article-journal","volume":"43"},"uris":["http://www.mendeley.com/documents/?uuid=b4600933-11b2-441a-969b-e3c7256824ad"]},{"id":"ITEM-2","itemData":{"DOI":"10.1002/0471250953.bi1110s43.From","ISBN":"0471250953","abstract":"Qualitative knowledge can be viewed as that aspect of knowledge which critically influences decisions. Reasoning with qualitative knowledge has been studied extensively for the temporal domain. It turns out that the spatial domain is considerably richer than the temporal domain. The richness of the spatial domain is illustrated by showing the design choices for qualitative reasoning systems. After a general discussion of these dimensions of spatial knowledge nine research projects are presented for a comparison of their adaptation of qualitative methods to the domain of space. A classification with respect to the dimensions of spatial knowledge is presented and discussed.","author":[{"dropping-particle":"","family":"Auwera","given":"Geraldine A","non-dropping-particle":"Van der","parse-names":false,"suffix":""},{"dropping-particle":"","family":"Carneiro","given":"Mauricio O","non-dropping-particle":"","parse-names":false,"suffix":""},{"dropping-particle":"","family":"Hartl","given":"Christopher","non-dropping-particle":"","parse-names":false,"suffix":""},{"dropping-particle":"","family":"Poplin","given":"Ryan","non-dropping-particle":"","parse-names":false,"suffix":""},{"dropping-particle":"","family":"Angel","given":"Guillermo","non-dropping-particle":"Del","parse-names":false,"suffix":""},{"dropping-particle":"","family":"Levy-Moonshine","given":"Ami","non-dropping-particle":"","parse-names":false,"suffix":""},{"dropping-particle":"","family":"Jordan","given":"Tadeusz","non-dropping-particle":"","parse-names":false,"suffix":""},{"dropping-particle":"","family":"Shakir","given":"Khalid","non-dropping-particle":"","parse-names":false,"suffix":""},{"dropping-particle":"","family":"Roazen","given":"David","non-dropping-particle":"","parse-names":false,"suffix":""},{"dropping-particle":"","family":"Thibault","given":"Joel","non-dropping-particle":"","parse-names":false,"suffix":""},{"dropping-particle":"","family":"Banks","given":"Eric","non-dropping-particle":"","parse-names":false,"suffix":""},{"dropping-particle":"V","family":"Garimella","given":"Kiran","non-dropping-particle":"","parse-names":false,"suffix":""},{"dropping-particle":"","family":"Altshuler","given":"David","non-dropping-particle":"","parse-names":false,"suffix":""},{"dropping-particle":"","family":"Gabriel","given":"Stacey","non-dropping-particle":"","parse-names":false,"suffix":""},{"dropping-particle":"","family":"DePristo","given":"Mark A.","non-dropping-particle":"","parse-names":false,"suffix":""}],"container-title":"Current protocols in bioinformatics","id":"ITEM-2","issue":"1110","issued":{"date-parts":[["2013"]]},"number-of-pages":"11.10.1-11.10.33","title":"From FastQ data to high confidence variant calls: the Genome Analysis Toolkit best practices pipeline","type":"book","volume":"11"},"uris":["http://www.mendeley.com/documents/?uuid=2043f688-e5fe-4a59-9e94-51998efd0091"]},{"id":"ITEM-3","itemData":{"DOI":"10.1101/gr.107524.110.20","ISSN":"1088-9051","PMID":"20644199","abstract":"Next-generation DNA sequencing (NGS) projects, such as the 1000 Genomes Project, are already revolutionizing our understanding of genetic variation among individuals. However, the massive data sets generated by NGS—the 1000 Genome pilot alone includes nearly five terabases—make writing feature-rich, efficient, and robust analysis tools difficult for even computationally sophisticated individuals. Indeed, many professionals are limited in the scope and the ease with which they can answer scientific questions by the complexity of accessing and manipulating the data produced by these machines. Here, we discuss our Genome Analysis Toolkit (GATK), a structured programming framework designed to ease the development of efficient and robust analysis tools for next-generation DNA sequencers using the functional programming philosophy of MapReduce. The GATK provides a small but rich set of data access patterns that encompass the majority of analysis tool needs. Separating specific analysis calculations from common data management in- frastructure enables us to optimize the GATK framework for correctness, stability, and CPU and memory efficiency and to enable distributed and shared memory parallelization. We highlight the capabilities of the GATK by describing the implementation and application of robust, scale-tolerant tools like coverage calculators and single nucleotide poly- morphism (SNP) calling. We conclude that the GATK programming framework enables developers and analysts to quickly and easily write efficient and robust NGS tools, many of which have already been incorporated into large-scale sequencing projects like the 1000 Genomes Project and The Cancer Genome Atlas.","author":[{"dropping-particle":"","family":"McKenna","given":"Aaron","non-dropping-particle":"","parse-names":false,"suffix":""},{"dropping-particle":"","family":"Hanna","given":"Matthew","non-dropping-particle":"","parse-names":false,"suffix":""},{"dropping-particle":"","family":"Banks","given":"Eric","non-dropping-particle":"","parse-names":false,"suffix":""},{"dropping-particle":"","family":"Sivachenko","given":"Andrey","non-dropping-particle":"","parse-names":false,"suffix":""},{"dropping-particle":"","family":"Cibulskis","given":"Kristian","non-dropping-particle":"","parse-names":false,"suffix":""},{"dropping-particle":</w:instrText>
      </w:r>
      <w:r w:rsidRPr="29DE7FDD">
        <w:rPr>
          <w:rFonts w:asciiTheme="minorHAnsi" w:hAnsiTheme="minorHAnsi"/>
        </w:rPr>
        <w:instrText>"","family":"Kernytsky","given":"Andrew","non-dropping-particle":"","parse-names":false,"suffix":""},{"dropping-particle":"","family":"Garimella","given":"Kiran","non-dropping-particle":"","parse-names":false,"suffix":""},{"dropping-particle":"","family":"Altshuler","given":"David","non-dropping-particle":"","parse-names":false,"suffix":""},{"dropping-particle":"","family":"Gabriel","given":"Stacey","non-dropping-particle":"","parse-names":false,"suffix":""},{"dropping-particle":"","family":"Daly","given":"Mark","non-dropping-particle":"","parse-names":false,"suffix":""},{"dropping-particle":"","family":"DePristo","given":"Mark A","non-dropping-particle":"","parse-names":false,"suffix":""}],"container-title":"Genome Research","id":"ITEM-3","issue":"9","issued":{"date-parts":[["2010"]]},"page":"1297-1303","title":"The Genome Analysis Toolkit: A MapReduce framework for analyzing next-generation DNA sequencing data","type":"article-journal","volume":"20"},"uris":["http://www.mendeley.com/documents/?uuid=1b02e21e-0f1b-4b26-81d9-9f5f079c9c41"]}],"mendeley":{"formattedCitation":"(DePristo et al., 2011; McKenna et al., 2010; Van der Auwera et al., 2013)","plainTextFormattedCitation":"(DePristo et al., 2011; McKenna et al., 2010; Van der Auwera et al., 2013)","previouslyFormattedCitation":"(DePristo et al., 2011; McKenna et al., 2010; Van der Auwera et al., 2013)"},"properties":{"noteIndex":0},"schema":"https://github.com/citation-style-language/schema/raw/master/csl-citation.json"}</w:instrText>
      </w:r>
      <w:r w:rsidRPr="29DE7FDD">
        <w:rPr>
          <w:rFonts w:asciiTheme="minorHAnsi" w:hAnsiTheme="minorHAnsi"/>
          <w:lang w:val="en-GB"/>
        </w:rPr>
        <w:fldChar w:fldCharType="separate"/>
      </w:r>
      <w:r w:rsidRPr="29DE7FDD">
        <w:rPr>
          <w:rFonts w:asciiTheme="minorHAnsi" w:hAnsiTheme="minorHAnsi"/>
          <w:noProof/>
        </w:rPr>
        <w:t>(DePristo et al., 2011; McKenna et al., 2010; Van der Auwera et al., 2013)</w:t>
      </w:r>
      <w:r w:rsidRPr="29DE7FDD">
        <w:rPr>
          <w:rFonts w:asciiTheme="minorHAnsi" w:hAnsiTheme="minorHAnsi"/>
          <w:lang w:val="en-GB"/>
        </w:rPr>
        <w:fldChar w:fldCharType="end"/>
      </w:r>
      <w:r w:rsidRPr="29DE7FDD">
        <w:rPr>
          <w:rFonts w:asciiTheme="minorHAnsi" w:hAnsiTheme="minorHAnsi"/>
        </w:rPr>
        <w:t xml:space="preserve">. </w:t>
      </w:r>
      <w:r w:rsidRPr="29DE7FDD">
        <w:rPr>
          <w:rFonts w:asciiTheme="minorHAnsi" w:hAnsiTheme="minorHAnsi"/>
          <w:lang w:val="en-GB"/>
        </w:rPr>
        <w:t xml:space="preserve">We changed read groups with </w:t>
      </w:r>
      <w:proofErr w:type="spellStart"/>
      <w:r w:rsidRPr="29DE7FDD">
        <w:rPr>
          <w:rFonts w:asciiTheme="minorHAnsi" w:hAnsiTheme="minorHAnsi"/>
          <w:lang w:val="en-GB"/>
        </w:rPr>
        <w:t>AddOrReplaceReadGroups</w:t>
      </w:r>
      <w:proofErr w:type="spellEnd"/>
      <w:r w:rsidRPr="29DE7FDD">
        <w:rPr>
          <w:rFonts w:asciiTheme="minorHAnsi" w:hAnsiTheme="minorHAnsi"/>
          <w:lang w:val="en-GB"/>
        </w:rPr>
        <w:t xml:space="preserve"> and removed sequencing duplicates with </w:t>
      </w:r>
      <w:proofErr w:type="spellStart"/>
      <w:r w:rsidRPr="29DE7FDD">
        <w:rPr>
          <w:rFonts w:asciiTheme="minorHAnsi" w:hAnsiTheme="minorHAnsi"/>
          <w:shd w:val="clear" w:color="auto" w:fill="FFFFFF"/>
          <w:lang w:val="en-US"/>
        </w:rPr>
        <w:t>MarkDuplicates</w:t>
      </w:r>
      <w:proofErr w:type="spellEnd"/>
      <w:r w:rsidRPr="29DE7FDD">
        <w:rPr>
          <w:rFonts w:asciiTheme="minorHAnsi" w:hAnsiTheme="minorHAnsi"/>
          <w:shd w:val="clear" w:color="auto" w:fill="FFFFFF"/>
          <w:lang w:val="en-US"/>
        </w:rPr>
        <w:t xml:space="preserve"> tool</w:t>
      </w:r>
      <w:r w:rsidRPr="29DE7FDD">
        <w:rPr>
          <w:rStyle w:val="apple-converted-space"/>
          <w:rFonts w:asciiTheme="minorHAnsi" w:hAnsiTheme="minorHAnsi"/>
          <w:shd w:val="clear" w:color="auto" w:fill="FFFFFF"/>
          <w:lang w:val="en-US"/>
        </w:rPr>
        <w:t>, both from Picard version 1.118</w:t>
      </w:r>
      <w:r w:rsidRPr="29DE7FDD">
        <w:rPr>
          <w:rFonts w:asciiTheme="minorHAnsi" w:hAnsiTheme="minorHAnsi"/>
          <w:lang w:val="en-US"/>
        </w:rPr>
        <w:t xml:space="preserve"> </w:t>
      </w:r>
      <w:r w:rsidRPr="29DE7FDD">
        <w:rPr>
          <w:rFonts w:asciiTheme="minorHAnsi" w:hAnsiTheme="minorHAnsi"/>
          <w:lang w:val="en-GB"/>
        </w:rPr>
        <w:t xml:space="preserve">(https://broadinstitute.github.io/picard/index.html), recalibrated base quality scores with GATK </w:t>
      </w:r>
      <w:proofErr w:type="spellStart"/>
      <w:r w:rsidRPr="29DE7FDD">
        <w:rPr>
          <w:rFonts w:asciiTheme="minorHAnsi" w:hAnsiTheme="minorHAnsi"/>
          <w:lang w:val="en-GB"/>
        </w:rPr>
        <w:t>BaseRecalibrator</w:t>
      </w:r>
      <w:proofErr w:type="spellEnd"/>
      <w:r w:rsidRPr="29DE7FDD">
        <w:rPr>
          <w:rFonts w:asciiTheme="minorHAnsi" w:hAnsiTheme="minorHAnsi"/>
          <w:lang w:val="en-GB"/>
        </w:rPr>
        <w:t xml:space="preserve">, masking SNP positions from the </w:t>
      </w:r>
      <w:proofErr w:type="spellStart"/>
      <w:r w:rsidRPr="29DE7FDD">
        <w:rPr>
          <w:rFonts w:asciiTheme="minorHAnsi" w:hAnsiTheme="minorHAnsi"/>
          <w:lang w:val="en-GB"/>
        </w:rPr>
        <w:t>Ensembl</w:t>
      </w:r>
      <w:proofErr w:type="spellEnd"/>
      <w:r w:rsidRPr="29DE7FDD">
        <w:rPr>
          <w:rFonts w:asciiTheme="minorHAnsi" w:hAnsiTheme="minorHAnsi"/>
          <w:lang w:val="en-GB"/>
        </w:rPr>
        <w:t xml:space="preserve"> variation database, and called SNPs with the GATK </w:t>
      </w:r>
      <w:proofErr w:type="spellStart"/>
      <w:r w:rsidRPr="29DE7FDD">
        <w:rPr>
          <w:rFonts w:asciiTheme="minorHAnsi" w:hAnsiTheme="minorHAnsi"/>
          <w:lang w:val="en-GB"/>
        </w:rPr>
        <w:t>HaplotypeCaller</w:t>
      </w:r>
      <w:proofErr w:type="spellEnd"/>
      <w:r w:rsidRPr="29DE7FDD">
        <w:rPr>
          <w:rFonts w:asciiTheme="minorHAnsi" w:hAnsiTheme="minorHAnsi"/>
          <w:lang w:val="en-GB"/>
        </w:rPr>
        <w:t xml:space="preserve"> GVCF workflow.</w:t>
      </w:r>
      <w:r w:rsidR="00D20181">
        <w:rPr>
          <w:rFonts w:asciiTheme="minorHAnsi" w:hAnsiTheme="minorHAnsi"/>
          <w:lang w:val="en-GB"/>
        </w:rPr>
        <w:t xml:space="preserve"> </w:t>
      </w:r>
      <w:r w:rsidRPr="00AA6C92">
        <w:rPr>
          <w:rFonts w:asciiTheme="minorHAnsi" w:hAnsiTheme="minorHAnsi"/>
          <w:lang w:val="en-GB"/>
        </w:rPr>
        <w:t xml:space="preserve">For comparison to the Kauai feral chicken population, we used aligned reads from our previous study </w:t>
      </w:r>
      <w:r w:rsidRPr="00AA6C92">
        <w:rPr>
          <w:rFonts w:asciiTheme="minorHAnsi" w:hAnsiTheme="minorHAnsi"/>
          <w:lang w:val="en-GB"/>
        </w:rPr>
        <w:fldChar w:fldCharType="begin" w:fldLock="1"/>
      </w:r>
      <w:r w:rsidRPr="00AA6C92">
        <w:rPr>
          <w:rFonts w:asciiTheme="minorHAnsi" w:hAnsiTheme="minorHAnsi"/>
          <w:lang w:val="en-GB"/>
        </w:rPr>
        <w:instrText>ADDIN CSL_CITATION {"citationItems":[{"id":"ITEM-1","itemData":{"DOI":"10.1038/ncomms12950","ISSN":"20411723","abstract":"© 2016 The Author(s). Feralisation occurs when a domestic population recolonizes the wild, escaping its previous restricted environment, and has been considered as the reverse of domestication. We have previously shown that Kauai Island's feral chickens are a highly variable and admixed population. Here we map selective sweeps in feral Kauai chickens using whole-genome sequencing. The detected sweeps were mostly unique to feralisation and distinct to those selected for during domestication. To ascribe potential phenotypic functions to these genes we utilize a laboratory-controlled equivalent to the Kauai population-an advanced intercross between Red Junglefowl and domestic layer birds that has been used previousl y for both QTL and expression QTL studies. Certain sweep genes exhibit significant correlations with comb mass, maternal brooding behaviour and fecundity. Our analyses indicate that adaptations to feral and domestic environments involve different genomic regions and feral chickens show some evidence of adaptation at genes associated with sexual selection and reproduction.","author":[{"dropping-particle":"","family":"Johnsson","given":"M.","non-dropping-particle":"","parse-names":false,"suffix":""},{"dropping-particle":"","family":"Gering","given":"E.","non-dropping-particle":"","parse-names":false,"suffix":""},{"dropping-particle":"","family":"Willis","given":"P.","non-dropping-particle":"","parse-names":false,"suffix":""},{"dropping-particle":"","family":"Lopez","given":"S.","non-dropping-particle":"","parse-names":false,"suffix":""},{"dropping-particle":"","family":"Dorp","given":"L.","non-dropping-particle":"Van","parse-names":false,"suffix":""},{"dropping-particle":"","family":"Hellenthal","given":"G.","non-dropping-particle":"","parse-names":false,"suffix":""},{"dropping-particle":"","family":"Henriksen","given":"R.","non-dropping-particle":"","parse-names":false,"suffix":""},{"dropping-particle":"","family":"Friberg","given":"U.","non-dropping-particle":"","parse-names":false,"suffix":""},{"dropping-particle":"","family":"Wright","given":"D.","non-dropping-particle":"","parse-names":false,"suffix":""}],"container-title":"Nature Communications","id":"ITEM-1","issue":"January 2017","issued":{"date-parts":[["2016"]]},"page":"1-11","publisher":"Nature Publishing Group","title":"Feralisation targets different genomic loci to domestication in the chicken","type":"article-journal","volume":"7"},"uris":["http://www.mendeley.com/documents/?uuid=ce9e9d22-1d2d-4f08-a7dd-ffc18968b83e"]}],"mendeley":{"formattedCitation":"(Johnsson et al., 2016)","plainTextFormattedCitation":"(Johnsson et al., 2016)","previouslyFormattedCitation":"(Johnsson et al., 2016)"},"properties":{"noteIndex":0},"schema":"https://github.com/citation-style-language/schema/raw/master/csl-citation.json"}</w:instrText>
      </w:r>
      <w:r w:rsidRPr="00AA6C92">
        <w:rPr>
          <w:rFonts w:asciiTheme="minorHAnsi" w:hAnsiTheme="minorHAnsi"/>
          <w:lang w:val="en-GB"/>
        </w:rPr>
        <w:fldChar w:fldCharType="separate"/>
      </w:r>
      <w:r w:rsidRPr="00AA6C92">
        <w:rPr>
          <w:rFonts w:asciiTheme="minorHAnsi" w:hAnsiTheme="minorHAnsi"/>
          <w:noProof/>
          <w:lang w:val="en-GB"/>
        </w:rPr>
        <w:t>(Johnsson et al., 2016)</w:t>
      </w:r>
      <w:r w:rsidRPr="00AA6C92">
        <w:rPr>
          <w:rFonts w:asciiTheme="minorHAnsi" w:hAnsiTheme="minorHAnsi"/>
          <w:lang w:val="en-GB"/>
        </w:rPr>
        <w:fldChar w:fldCharType="end"/>
      </w:r>
      <w:r w:rsidRPr="00AA6C92">
        <w:rPr>
          <w:rFonts w:asciiTheme="minorHAnsi" w:hAnsiTheme="minorHAnsi"/>
          <w:lang w:val="en-GB"/>
        </w:rPr>
        <w:t xml:space="preserve">. We repeated variant calling on aligned reads using the GATK </w:t>
      </w:r>
      <w:proofErr w:type="spellStart"/>
      <w:r w:rsidRPr="00AA6C92">
        <w:rPr>
          <w:rFonts w:asciiTheme="minorHAnsi" w:hAnsiTheme="minorHAnsi"/>
          <w:lang w:val="en-GB"/>
        </w:rPr>
        <w:t>HaplotypeCaller</w:t>
      </w:r>
      <w:proofErr w:type="spellEnd"/>
      <w:r w:rsidRPr="00AA6C92">
        <w:rPr>
          <w:rFonts w:asciiTheme="minorHAnsi" w:hAnsiTheme="minorHAnsi"/>
          <w:lang w:val="en-GB"/>
        </w:rPr>
        <w:t xml:space="preserve"> GVCF workflow.</w:t>
      </w:r>
      <w:r w:rsidR="00D20181">
        <w:rPr>
          <w:rFonts w:asciiTheme="minorHAnsi" w:hAnsiTheme="minorHAnsi"/>
          <w:lang w:val="en-GB"/>
        </w:rPr>
        <w:t xml:space="preserve"> </w:t>
      </w:r>
      <w:r w:rsidRPr="00AA6C92">
        <w:rPr>
          <w:rFonts w:asciiTheme="minorHAnsi" w:hAnsiTheme="minorHAnsi"/>
          <w:lang w:val="en-GB"/>
        </w:rPr>
        <w:t xml:space="preserve">Finally, we filtered the resulting SNPs with the GATK </w:t>
      </w:r>
      <w:proofErr w:type="spellStart"/>
      <w:r w:rsidRPr="00AA6C92">
        <w:rPr>
          <w:rFonts w:asciiTheme="minorHAnsi" w:hAnsiTheme="minorHAnsi"/>
          <w:lang w:val="en-GB"/>
        </w:rPr>
        <w:t>VariantFiltration</w:t>
      </w:r>
      <w:proofErr w:type="spellEnd"/>
      <w:r w:rsidRPr="00AA6C92">
        <w:rPr>
          <w:rFonts w:asciiTheme="minorHAnsi" w:hAnsiTheme="minorHAnsi"/>
          <w:lang w:val="en-GB"/>
        </w:rPr>
        <w:t xml:space="preserve"> tool. We retained variants that passed filters QD &lt; 2.0, FS &gt; 60.0, MQ &lt; 40.0, </w:t>
      </w:r>
      <w:proofErr w:type="spellStart"/>
      <w:r w:rsidRPr="00AA6C92">
        <w:rPr>
          <w:rFonts w:asciiTheme="minorHAnsi" w:hAnsiTheme="minorHAnsi"/>
          <w:lang w:val="en-GB"/>
        </w:rPr>
        <w:t>MQRankSum</w:t>
      </w:r>
      <w:proofErr w:type="spellEnd"/>
      <w:r w:rsidRPr="00AA6C92">
        <w:rPr>
          <w:rFonts w:asciiTheme="minorHAnsi" w:hAnsiTheme="minorHAnsi"/>
          <w:lang w:val="en-GB"/>
        </w:rPr>
        <w:t xml:space="preserve"> &lt; -12.5, and </w:t>
      </w:r>
      <w:proofErr w:type="spellStart"/>
      <w:r w:rsidRPr="00AA6C92">
        <w:rPr>
          <w:rFonts w:asciiTheme="minorHAnsi" w:hAnsiTheme="minorHAnsi"/>
          <w:lang w:val="en-GB"/>
        </w:rPr>
        <w:t>ReadPosRankSum</w:t>
      </w:r>
      <w:proofErr w:type="spellEnd"/>
      <w:r w:rsidRPr="00AA6C92">
        <w:rPr>
          <w:rFonts w:asciiTheme="minorHAnsi" w:hAnsiTheme="minorHAnsi"/>
          <w:lang w:val="en-GB"/>
        </w:rPr>
        <w:t xml:space="preserve"> &lt; -8.0. All GATK pipelines used belong to version 3.7.0-gcfedb67</w:t>
      </w:r>
    </w:p>
    <w:p w14:paraId="093328DC" w14:textId="77777777" w:rsidR="00E373E0" w:rsidRPr="00AA6C92" w:rsidRDefault="00E373E0" w:rsidP="00E373E0">
      <w:pPr>
        <w:spacing w:line="360" w:lineRule="auto"/>
        <w:rPr>
          <w:rFonts w:asciiTheme="minorHAnsi" w:hAnsiTheme="minorHAnsi"/>
          <w:lang w:val="en-GB"/>
        </w:rPr>
      </w:pPr>
    </w:p>
    <w:p w14:paraId="0AB33174" w14:textId="77777777" w:rsidR="00E373E0" w:rsidRPr="00AA6C92" w:rsidRDefault="00E373E0" w:rsidP="00491BC7">
      <w:pPr>
        <w:pStyle w:val="Heading2"/>
        <w:spacing w:line="360" w:lineRule="auto"/>
        <w:rPr>
          <w:rFonts w:asciiTheme="minorHAnsi" w:hAnsiTheme="minorHAnsi"/>
          <w:b/>
          <w:color w:val="auto"/>
          <w:sz w:val="24"/>
          <w:szCs w:val="24"/>
          <w:lang w:val="en-GB"/>
        </w:rPr>
      </w:pPr>
      <w:r w:rsidRPr="00AA6C92">
        <w:rPr>
          <w:rFonts w:asciiTheme="minorHAnsi" w:hAnsiTheme="minorHAnsi"/>
          <w:b/>
          <w:color w:val="auto"/>
          <w:sz w:val="24"/>
          <w:szCs w:val="24"/>
          <w:lang w:val="en-GB"/>
        </w:rPr>
        <w:t>Population genomics</w:t>
      </w:r>
    </w:p>
    <w:p w14:paraId="5B26C752" w14:textId="04C670C6" w:rsidR="00E373E0" w:rsidRPr="00AA6C92" w:rsidRDefault="00E373E0" w:rsidP="00E373E0">
      <w:pPr>
        <w:spacing w:line="360" w:lineRule="auto"/>
        <w:rPr>
          <w:rFonts w:asciiTheme="minorHAnsi" w:hAnsiTheme="minorHAnsi"/>
          <w:lang w:val="en-GB"/>
        </w:rPr>
      </w:pPr>
      <w:r w:rsidRPr="00AA6C92">
        <w:rPr>
          <w:rFonts w:asciiTheme="minorHAnsi" w:hAnsiTheme="minorHAnsi"/>
          <w:lang w:val="en-GB"/>
        </w:rPr>
        <w:t>We estimated pooled within-population heterozygosity and Tajima's D in the Bermuda population, and genetic differentiation (</w:t>
      </w:r>
      <w:proofErr w:type="spellStart"/>
      <w:r w:rsidRPr="00AA6C92">
        <w:rPr>
          <w:rFonts w:asciiTheme="minorHAnsi" w:hAnsiTheme="minorHAnsi"/>
          <w:lang w:val="en-GB"/>
        </w:rPr>
        <w:t>Fst</w:t>
      </w:r>
      <w:proofErr w:type="spellEnd"/>
      <w:r w:rsidRPr="00AA6C92">
        <w:rPr>
          <w:rFonts w:asciiTheme="minorHAnsi" w:hAnsiTheme="minorHAnsi"/>
          <w:lang w:val="en-GB"/>
        </w:rPr>
        <w:t xml:space="preserve">) between the Bermuda and the comparison populations (Kauai, domestic chickens, and Red Junglefowl). Each statistic was calculated in 40 </w:t>
      </w:r>
      <w:proofErr w:type="spellStart"/>
      <w:r w:rsidRPr="00AA6C92">
        <w:rPr>
          <w:rFonts w:asciiTheme="minorHAnsi" w:hAnsiTheme="minorHAnsi"/>
          <w:lang w:val="en-GB"/>
        </w:rPr>
        <w:t>kbp</w:t>
      </w:r>
      <w:proofErr w:type="spellEnd"/>
      <w:r w:rsidRPr="00AA6C92">
        <w:rPr>
          <w:rFonts w:asciiTheme="minorHAnsi" w:hAnsiTheme="minorHAnsi"/>
          <w:lang w:val="en-GB"/>
        </w:rPr>
        <w:t xml:space="preserve"> sliding windows along the autosomal genome. We estimated Tajima's D and </w:t>
      </w:r>
      <w:proofErr w:type="spellStart"/>
      <w:r w:rsidRPr="00AA6C92">
        <w:rPr>
          <w:rFonts w:asciiTheme="minorHAnsi" w:hAnsiTheme="minorHAnsi"/>
          <w:lang w:val="en-GB"/>
        </w:rPr>
        <w:t>Fst</w:t>
      </w:r>
      <w:proofErr w:type="spellEnd"/>
      <w:r w:rsidRPr="00AA6C92">
        <w:rPr>
          <w:rFonts w:asciiTheme="minorHAnsi" w:hAnsiTheme="minorHAnsi"/>
          <w:lang w:val="en-GB"/>
        </w:rPr>
        <w:t xml:space="preserve"> with </w:t>
      </w:r>
      <w:proofErr w:type="spellStart"/>
      <w:r w:rsidRPr="00AA6C92">
        <w:rPr>
          <w:rFonts w:asciiTheme="minorHAnsi" w:hAnsiTheme="minorHAnsi"/>
          <w:lang w:val="en-GB"/>
        </w:rPr>
        <w:t>VCFTools</w:t>
      </w:r>
      <w:proofErr w:type="spellEnd"/>
      <w:r w:rsidRPr="00AA6C92">
        <w:rPr>
          <w:rFonts w:asciiTheme="minorHAnsi" w:hAnsiTheme="minorHAnsi"/>
          <w:lang w:val="en-GB"/>
        </w:rPr>
        <w:t xml:space="preserve"> version 0.1.15 </w:t>
      </w:r>
      <w:r w:rsidRPr="00AA6C92">
        <w:rPr>
          <w:rFonts w:asciiTheme="minorHAnsi" w:hAnsiTheme="minorHAnsi"/>
          <w:lang w:val="en-GB"/>
        </w:rPr>
        <w:fldChar w:fldCharType="begin" w:fldLock="1"/>
      </w:r>
      <w:r w:rsidRPr="00AA6C92">
        <w:rPr>
          <w:rFonts w:asciiTheme="minorHAnsi" w:hAnsiTheme="minorHAnsi"/>
          <w:lang w:val="en-GB"/>
        </w:rPr>
        <w:instrText>ADDIN CSL_CITATION {"citationItems":[{"id":"ITEM-1","itemData":{"DOI":"10.1093/bioinformatics/btr330","ISBN":"1367-4811 (Electronic)\\n1367-4803 (Linking)","ISSN":"13674803","PMID":"21653522","abstract":"SUMMARY: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API.\\n\\nAVAILABILITY: http://vcftools.sourceforge.net","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page":"2156-2158","title":"The variant call format and VCFtools","type":"article-journal","volume":"27"},"uris":["http://www.mendeley.com/documents/?uuid=1197b4ee-eeaf-4391-92bb-ff2cc0d57179"]}],"mendeley":{"formattedCitation":"(Danecek et al., 2011)","plainTextFormattedCitation":"(Danecek et al., 2011)","previouslyFormattedCitation":"(Danecek et al., 2011)"},"properties":{"noteIndex":0},"schema":"https://github.com/citation-style-language/schema/raw/master/csl-citation.json"}</w:instrText>
      </w:r>
      <w:r w:rsidRPr="00AA6C92">
        <w:rPr>
          <w:rFonts w:asciiTheme="minorHAnsi" w:hAnsiTheme="minorHAnsi"/>
          <w:lang w:val="en-GB"/>
        </w:rPr>
        <w:fldChar w:fldCharType="separate"/>
      </w:r>
      <w:r w:rsidRPr="00AA6C92">
        <w:rPr>
          <w:rFonts w:asciiTheme="minorHAnsi" w:hAnsiTheme="minorHAnsi"/>
          <w:noProof/>
          <w:lang w:val="en-GB"/>
        </w:rPr>
        <w:t>(Danecek et al., 2011)</w:t>
      </w:r>
      <w:r w:rsidRPr="00AA6C92">
        <w:rPr>
          <w:rFonts w:asciiTheme="minorHAnsi" w:hAnsiTheme="minorHAnsi"/>
          <w:lang w:val="en-GB"/>
        </w:rPr>
        <w:fldChar w:fldCharType="end"/>
      </w:r>
      <w:r w:rsidRPr="00AA6C92">
        <w:rPr>
          <w:rFonts w:asciiTheme="minorHAnsi" w:hAnsiTheme="minorHAnsi"/>
          <w:lang w:val="en-GB"/>
        </w:rPr>
        <w:t>.</w:t>
      </w:r>
      <w:r w:rsidR="00D20181">
        <w:rPr>
          <w:rFonts w:asciiTheme="minorHAnsi" w:hAnsiTheme="minorHAnsi"/>
          <w:lang w:val="en-GB"/>
        </w:rPr>
        <w:t xml:space="preserve"> </w:t>
      </w:r>
      <w:r w:rsidR="29DE7FDD" w:rsidRPr="29DE7FDD">
        <w:rPr>
          <w:rFonts w:asciiTheme="minorHAnsi" w:hAnsiTheme="minorHAnsi"/>
          <w:lang w:val="en-GB"/>
        </w:rPr>
        <w:t xml:space="preserve">Heterozygosity was calculated in R </w:t>
      </w:r>
      <w:r w:rsidRPr="29DE7FDD">
        <w:rPr>
          <w:rFonts w:asciiTheme="minorHAnsi" w:hAnsiTheme="minorHAnsi"/>
          <w:lang w:val="en-GB"/>
        </w:rPr>
        <w:fldChar w:fldCharType="begin" w:fldLock="1"/>
      </w:r>
      <w:r w:rsidRPr="29DE7FDD">
        <w:rPr>
          <w:rFonts w:asciiTheme="minorHAnsi" w:hAnsiTheme="minorHAnsi"/>
          <w:lang w:val="en-GB"/>
        </w:rPr>
        <w:instrText>ADDIN CSL_CITATION {"citationItems":[{"id":"ITEM-1","itemData":{"author":[{"dropping-particle":"","family":"R Development Core Team","given":"","non-dropping-particle":"","parse-names":false,"suffix":""}],"id":"ITEM-1","issued":{"date-parts":[["2008"]]},"title":"R Foundation for Statistical Computing","type":"article-journal"},"uris":["http://www.mendeley.com/documents/?uuid=3aa0c16e-bd05-4818-b641-c7535e771d1d"]}],"mendeley":{"formattedCitation":"(R Development Core Team, 2008)","plainTextFormattedCitation":"(R Development Core Team, 2008)","previouslyFormattedCitation":"(R Development Core Team, 2008)"},"properties":{"noteIndex":0},"schema":"https://github.com/citation-style-language/schema/raw/master/csl-citation.json"}</w:instrText>
      </w:r>
      <w:r w:rsidRPr="29DE7FDD">
        <w:rPr>
          <w:rFonts w:asciiTheme="minorHAnsi" w:hAnsiTheme="minorHAnsi"/>
          <w:lang w:val="en-GB"/>
        </w:rPr>
        <w:fldChar w:fldCharType="separate"/>
      </w:r>
      <w:r w:rsidR="29DE7FDD" w:rsidRPr="29DE7FDD">
        <w:rPr>
          <w:rFonts w:asciiTheme="minorHAnsi" w:hAnsiTheme="minorHAnsi"/>
          <w:noProof/>
          <w:lang w:val="en-GB"/>
        </w:rPr>
        <w:t>(R Development Core Team, 2008)</w:t>
      </w:r>
      <w:r w:rsidRPr="29DE7FDD">
        <w:rPr>
          <w:rFonts w:asciiTheme="minorHAnsi" w:hAnsiTheme="minorHAnsi"/>
          <w:lang w:val="en-GB"/>
        </w:rPr>
        <w:fldChar w:fldCharType="end"/>
      </w:r>
      <w:r w:rsidR="00D20181">
        <w:rPr>
          <w:rFonts w:asciiTheme="minorHAnsi" w:hAnsiTheme="minorHAnsi"/>
          <w:lang w:val="en-GB"/>
        </w:rPr>
        <w:t xml:space="preserve">. </w:t>
      </w:r>
      <w:r w:rsidRPr="00AA6C92">
        <w:rPr>
          <w:rFonts w:asciiTheme="minorHAnsi" w:hAnsiTheme="minorHAnsi"/>
          <w:lang w:val="en-GB"/>
        </w:rPr>
        <w:t xml:space="preserve">To find the extremes of the genome-wide distributions of each statistic, we standardized the statistics by subtracting the mean and dividing by the standard deviation. We considered the lower tails of the heterozygosity and Tajima's D distributions as potentially selected, using a threshold of -4. </w:t>
      </w:r>
      <w:r w:rsidRPr="00AA6C92">
        <w:rPr>
          <w:rFonts w:asciiTheme="minorHAnsi" w:hAnsiTheme="minorHAnsi"/>
          <w:spacing w:val="3"/>
          <w:lang w:val="en-GB"/>
        </w:rPr>
        <w:t>We standardized the heterozygosity to </w:t>
      </w:r>
      <w:r w:rsidRPr="00AA6C92">
        <w:rPr>
          <w:rFonts w:asciiTheme="minorHAnsi" w:hAnsiTheme="minorHAnsi"/>
          <w:i/>
          <w:iCs/>
          <w:spacing w:val="3"/>
          <w:lang w:val="en-GB"/>
        </w:rPr>
        <w:t>Z</w:t>
      </w:r>
      <w:r w:rsidRPr="00AA6C92">
        <w:rPr>
          <w:rFonts w:asciiTheme="minorHAnsi" w:hAnsiTheme="minorHAnsi"/>
          <w:spacing w:val="3"/>
          <w:lang w:val="en-GB"/>
        </w:rPr>
        <w:t xml:space="preserve">-scores </w:t>
      </w:r>
      <w:r w:rsidRPr="00AA6C92">
        <w:rPr>
          <w:rFonts w:asciiTheme="minorHAnsi" w:hAnsiTheme="minorHAnsi"/>
          <w:lang w:val="en-GB"/>
        </w:rPr>
        <w:t>(</w:t>
      </w:r>
      <w:proofErr w:type="spellStart"/>
      <w:r w:rsidRPr="00AA6C92">
        <w:rPr>
          <w:rFonts w:asciiTheme="minorHAnsi" w:hAnsiTheme="minorHAnsi"/>
          <w:lang w:val="en-GB"/>
        </w:rPr>
        <w:t>ZH</w:t>
      </w:r>
      <w:r w:rsidRPr="00AA6C92">
        <w:rPr>
          <w:rFonts w:asciiTheme="minorHAnsi" w:hAnsiTheme="minorHAnsi"/>
          <w:vertAlign w:val="subscript"/>
          <w:lang w:val="en-GB"/>
        </w:rPr>
        <w:t>p</w:t>
      </w:r>
      <w:proofErr w:type="spellEnd"/>
      <w:r w:rsidRPr="00AA6C92">
        <w:rPr>
          <w:rFonts w:asciiTheme="minorHAnsi" w:hAnsiTheme="minorHAnsi"/>
          <w:lang w:val="en-GB"/>
        </w:rPr>
        <w:t>)</w:t>
      </w:r>
      <w:r w:rsidRPr="00AA6C92">
        <w:rPr>
          <w:rFonts w:asciiTheme="minorHAnsi" w:hAnsiTheme="minorHAnsi"/>
          <w:spacing w:val="3"/>
          <w:lang w:val="en-GB"/>
        </w:rPr>
        <w:t>, and then identified the windows within the lower tail of this distribution.</w:t>
      </w:r>
    </w:p>
    <w:p w14:paraId="79B96F60" w14:textId="77777777" w:rsidR="00E373E0" w:rsidRPr="00AA6C92" w:rsidRDefault="00E373E0" w:rsidP="00E373E0">
      <w:pPr>
        <w:spacing w:line="360" w:lineRule="auto"/>
        <w:rPr>
          <w:rFonts w:asciiTheme="minorHAnsi" w:hAnsiTheme="minorHAnsi"/>
          <w:lang w:val="en-GB"/>
        </w:rPr>
      </w:pPr>
    </w:p>
    <w:p w14:paraId="59F2A6DE" w14:textId="77777777" w:rsidR="00E373E0" w:rsidRPr="00AA6C92" w:rsidRDefault="00E373E0" w:rsidP="00491BC7">
      <w:pPr>
        <w:pStyle w:val="Heading2"/>
        <w:spacing w:line="360" w:lineRule="auto"/>
        <w:rPr>
          <w:rFonts w:asciiTheme="minorHAnsi" w:hAnsiTheme="minorHAnsi"/>
          <w:b/>
          <w:color w:val="auto"/>
          <w:sz w:val="24"/>
          <w:szCs w:val="24"/>
          <w:lang w:val="en-GB"/>
        </w:rPr>
      </w:pPr>
      <w:r w:rsidRPr="00AA6C92">
        <w:rPr>
          <w:rFonts w:asciiTheme="minorHAnsi" w:hAnsiTheme="minorHAnsi"/>
          <w:b/>
          <w:color w:val="auto"/>
          <w:sz w:val="24"/>
          <w:szCs w:val="24"/>
          <w:lang w:val="en-GB"/>
        </w:rPr>
        <w:lastRenderedPageBreak/>
        <w:t>Gene annotation</w:t>
      </w:r>
    </w:p>
    <w:p w14:paraId="4CF86931" w14:textId="77777777" w:rsidR="00E373E0" w:rsidRPr="00AA6C92" w:rsidRDefault="00E373E0" w:rsidP="00E373E0">
      <w:pPr>
        <w:spacing w:line="360" w:lineRule="auto"/>
        <w:rPr>
          <w:rFonts w:asciiTheme="minorHAnsi" w:hAnsiTheme="minorHAnsi"/>
          <w:lang w:val="en-GB"/>
        </w:rPr>
      </w:pPr>
      <w:r w:rsidRPr="00AA6C92">
        <w:rPr>
          <w:rFonts w:asciiTheme="minorHAnsi" w:hAnsiTheme="minorHAnsi"/>
          <w:lang w:val="en-GB"/>
        </w:rPr>
        <w:t xml:space="preserve">We found overlaps between the potentially selected and differentiated regions using the </w:t>
      </w:r>
      <w:proofErr w:type="spellStart"/>
      <w:r w:rsidRPr="00AA6C92">
        <w:rPr>
          <w:rFonts w:asciiTheme="minorHAnsi" w:hAnsiTheme="minorHAnsi"/>
          <w:lang w:val="en-GB"/>
        </w:rPr>
        <w:t>GenomicRanges</w:t>
      </w:r>
      <w:proofErr w:type="spellEnd"/>
      <w:r w:rsidRPr="00AA6C92">
        <w:rPr>
          <w:rFonts w:asciiTheme="minorHAnsi" w:hAnsiTheme="minorHAnsi"/>
          <w:lang w:val="en-GB"/>
        </w:rPr>
        <w:t xml:space="preserve"> R package </w:t>
      </w:r>
      <w:r w:rsidRPr="00AA6C92">
        <w:rPr>
          <w:rFonts w:asciiTheme="minorHAnsi" w:hAnsiTheme="minorHAnsi"/>
          <w:lang w:val="en-GB"/>
        </w:rPr>
        <w:fldChar w:fldCharType="begin" w:fldLock="1"/>
      </w:r>
      <w:r w:rsidRPr="00AA6C92">
        <w:rPr>
          <w:rFonts w:asciiTheme="minorHAnsi" w:hAnsiTheme="minorHAnsi"/>
          <w:lang w:val="en-GB"/>
        </w:rPr>
        <w:instrText>ADDIN CSL_CITATION {"citationItems":[{"id":"ITEM-1","itemData":{"DOI":"10.1371/journal.pcbi.1003118","ISSN":"1553734X","abstract":"We describe Bioconductor infrastructure for representing and computing on annotated genomic ranges and integrating genomic data with the statistical computing features of R and its extensions. At the core of the infrastructure are three packages: IRanges, GenomicRanges, and GenomicFeatures. These packages provide scalable data structures for representing annotated ranges on the genome, with special support for transcript structures, read alignments and coverage vectors. Computational facilities include efficient algorithms for overlap and nearest neighbor detection, coverage calculation and other range operations. This infrastructure directly supports more than 80 other Bioconductor packages, including those for sequence analysis, differential expression analysis and visualization. © 2013 Lawrence et al.","author":[{"dropping-particle":"","family":"Lawrence","given":"Michael","non-dropping-particle":"","parse-names":false,"suffix":""},{"dropping-particle":"","family":"Huber","given":"Wolfgang","non-dropping-particle":"","parse-names":false,"suffix":""},{"dropping-particle":"","family":"Pagès","given":"Hervé","non-dropping-particle":"","parse-names":false,"suffix":""},{"dropping-particle":"","family":"Aboyoun","given":"Patrick","non-dropping-particle":"","parse-names":false,"suffix":""},{"dropping-particle":"","family":"Carlson","given":"Marc","non-dropping-particle":"","parse-names":false,"suffix":""},{"dropping-particle":"","family":"Gentleman","given":"Robert","non-dropping-particle":"","parse-names":false,"suffix":""},{"dropping-particle":"","family":"Morgan","given":"Martin T.","non-dropping-particle":"","parse-names":false,"suffix":""},{"dropping-particle":"","family":"Carey","given":"Vincent J.","non-dropping-particle":"","parse-names":false,"suffix":""}],"container-title":"PLoS Computational Biology","id":"ITEM-1","issue":"8","issued":{"date-parts":[["2013"]]},"page":"1-10","title":"Software for Computing and Annotating Genomic Ranges","type":"article-journal","volume":"9"},"uris":["http://www.mendeley.com/documents/?uuid=8d405938-02bb-4641-a0a2-e766018b9d2a"]}],"mendeley":{"formattedCitation":"(Lawrence et al., 2013)","plainTextFormattedCitation":"(Lawrence et al., 2013)","previouslyFormattedCitation":"(Lawrence et al., 2013)"},"properties":{"noteIndex":0},"schema":"https://github.com/citation-style-language/schema/raw/master/csl-citation.json"}</w:instrText>
      </w:r>
      <w:r w:rsidRPr="00AA6C92">
        <w:rPr>
          <w:rFonts w:asciiTheme="minorHAnsi" w:hAnsiTheme="minorHAnsi"/>
          <w:lang w:val="en-GB"/>
        </w:rPr>
        <w:fldChar w:fldCharType="separate"/>
      </w:r>
      <w:r w:rsidRPr="00AA6C92">
        <w:rPr>
          <w:rFonts w:asciiTheme="minorHAnsi" w:hAnsiTheme="minorHAnsi"/>
          <w:noProof/>
          <w:lang w:val="en-GB"/>
        </w:rPr>
        <w:t>(Lawrence et al., 2013)</w:t>
      </w:r>
      <w:r w:rsidRPr="00AA6C92">
        <w:rPr>
          <w:rFonts w:asciiTheme="minorHAnsi" w:hAnsiTheme="minorHAnsi"/>
          <w:lang w:val="en-GB"/>
        </w:rPr>
        <w:fldChar w:fldCharType="end"/>
      </w:r>
      <w:r w:rsidRPr="00AA6C92">
        <w:rPr>
          <w:rFonts w:asciiTheme="minorHAnsi" w:hAnsiTheme="minorHAnsi"/>
          <w:lang w:val="en-GB"/>
        </w:rPr>
        <w:t xml:space="preserve">. We annotated the regions by finding all genes from the </w:t>
      </w:r>
      <w:proofErr w:type="spellStart"/>
      <w:r w:rsidRPr="00AA6C92">
        <w:rPr>
          <w:rFonts w:asciiTheme="minorHAnsi" w:hAnsiTheme="minorHAnsi"/>
          <w:lang w:val="en-GB"/>
        </w:rPr>
        <w:t>Ensembl</w:t>
      </w:r>
      <w:proofErr w:type="spellEnd"/>
      <w:r w:rsidRPr="00AA6C92">
        <w:rPr>
          <w:rFonts w:asciiTheme="minorHAnsi" w:hAnsiTheme="minorHAnsi"/>
          <w:lang w:val="en-GB"/>
        </w:rPr>
        <w:t xml:space="preserve"> database (release 85) located within 40 </w:t>
      </w:r>
      <w:proofErr w:type="spellStart"/>
      <w:r w:rsidRPr="00AA6C92">
        <w:rPr>
          <w:rFonts w:asciiTheme="minorHAnsi" w:hAnsiTheme="minorHAnsi"/>
          <w:lang w:val="en-GB"/>
        </w:rPr>
        <w:t>kbp</w:t>
      </w:r>
      <w:proofErr w:type="spellEnd"/>
      <w:r w:rsidRPr="00AA6C92">
        <w:rPr>
          <w:rFonts w:asciiTheme="minorHAnsi" w:hAnsiTheme="minorHAnsi"/>
          <w:lang w:val="en-GB"/>
        </w:rPr>
        <w:t xml:space="preserve"> of the regions. We made figures using the </w:t>
      </w:r>
      <w:proofErr w:type="spellStart"/>
      <w:r w:rsidRPr="00AA6C92">
        <w:rPr>
          <w:rFonts w:asciiTheme="minorHAnsi" w:hAnsiTheme="minorHAnsi"/>
          <w:lang w:val="en-GB"/>
        </w:rPr>
        <w:t>Gviz</w:t>
      </w:r>
      <w:proofErr w:type="spellEnd"/>
      <w:r w:rsidRPr="00AA6C92">
        <w:rPr>
          <w:rFonts w:asciiTheme="minorHAnsi" w:hAnsiTheme="minorHAnsi"/>
          <w:lang w:val="en-GB"/>
        </w:rPr>
        <w:t xml:space="preserve"> package in R</w:t>
      </w:r>
    </w:p>
    <w:p w14:paraId="70E84EC5" w14:textId="77777777" w:rsidR="00E373E0" w:rsidRPr="00AA6C92" w:rsidRDefault="00E373E0" w:rsidP="00E373E0">
      <w:pPr>
        <w:spacing w:line="360" w:lineRule="auto"/>
        <w:rPr>
          <w:rFonts w:asciiTheme="minorHAnsi" w:hAnsiTheme="minorHAnsi"/>
          <w:lang w:val="en-GB"/>
        </w:rPr>
      </w:pPr>
    </w:p>
    <w:p w14:paraId="1B22D0D5" w14:textId="77777777" w:rsidR="00E373E0" w:rsidRPr="00AA6C92" w:rsidRDefault="00E373E0" w:rsidP="00491BC7">
      <w:pPr>
        <w:pStyle w:val="Heading2"/>
        <w:spacing w:line="360" w:lineRule="auto"/>
        <w:rPr>
          <w:rFonts w:asciiTheme="minorHAnsi" w:hAnsiTheme="minorHAnsi"/>
          <w:b/>
          <w:color w:val="auto"/>
          <w:sz w:val="24"/>
          <w:szCs w:val="24"/>
          <w:lang w:val="en-GB"/>
        </w:rPr>
      </w:pPr>
      <w:r w:rsidRPr="00AA6C92">
        <w:rPr>
          <w:rFonts w:asciiTheme="minorHAnsi" w:hAnsiTheme="minorHAnsi"/>
          <w:b/>
          <w:color w:val="auto"/>
          <w:sz w:val="24"/>
          <w:szCs w:val="24"/>
          <w:lang w:val="en-GB"/>
        </w:rPr>
        <w:t>Overlap tests</w:t>
      </w:r>
    </w:p>
    <w:p w14:paraId="21B23932" w14:textId="1271AE04" w:rsidR="00E373E0" w:rsidRPr="00AA6C92" w:rsidRDefault="00E373E0" w:rsidP="00E373E0">
      <w:pPr>
        <w:spacing w:line="360" w:lineRule="auto"/>
        <w:rPr>
          <w:rFonts w:asciiTheme="minorHAnsi" w:hAnsiTheme="minorHAnsi"/>
          <w:lang w:val="en-GB"/>
        </w:rPr>
      </w:pPr>
      <w:r w:rsidRPr="00AA6C92">
        <w:rPr>
          <w:rFonts w:asciiTheme="minorHAnsi" w:hAnsiTheme="minorHAnsi"/>
          <w:lang w:val="en-GB"/>
        </w:rPr>
        <w:t>We used a simulation test to determine the number of overlaps observed between sweep regions on Bermuda and Kauai was greater than expected by random chance. The test consisted of placing two sets of regions uniformly at random on an interval the size of the autosomal sequenced chicken genome, and counting the overlaps. The two sets had numbers and lengths equal to the number and average length of sweeps observed on Bermuda and Kauai.</w:t>
      </w:r>
      <w:r w:rsidR="00266752">
        <w:rPr>
          <w:rFonts w:asciiTheme="minorHAnsi" w:hAnsiTheme="minorHAnsi"/>
          <w:lang w:val="en-GB"/>
        </w:rPr>
        <w:t xml:space="preserve"> A permutation procedure was used to calculate the significance, with 5000 replicates used and the number of observed overlaps compared to the probability of obtaining the same number of overlaps by chance. </w:t>
      </w:r>
    </w:p>
    <w:p w14:paraId="4D490762" w14:textId="77777777" w:rsidR="00E373E0" w:rsidRPr="00AA6C92" w:rsidRDefault="00E373E0" w:rsidP="00E373E0">
      <w:pPr>
        <w:spacing w:line="360" w:lineRule="auto"/>
        <w:rPr>
          <w:rFonts w:asciiTheme="minorHAnsi" w:hAnsiTheme="minorHAnsi"/>
          <w:lang w:val="en-GB"/>
        </w:rPr>
      </w:pPr>
    </w:p>
    <w:p w14:paraId="05AD1ABD" w14:textId="77777777" w:rsidR="00E373E0" w:rsidRPr="00AA6C92" w:rsidRDefault="00E373E0" w:rsidP="00491BC7">
      <w:pPr>
        <w:pStyle w:val="Heading2"/>
        <w:spacing w:line="360" w:lineRule="auto"/>
        <w:rPr>
          <w:rFonts w:asciiTheme="minorHAnsi" w:hAnsiTheme="minorHAnsi"/>
          <w:b/>
          <w:color w:val="auto"/>
          <w:sz w:val="24"/>
          <w:szCs w:val="24"/>
          <w:lang w:val="en-GB"/>
        </w:rPr>
      </w:pPr>
      <w:r w:rsidRPr="00AA6C92">
        <w:rPr>
          <w:rFonts w:asciiTheme="minorHAnsi" w:hAnsiTheme="minorHAnsi"/>
          <w:b/>
          <w:color w:val="auto"/>
          <w:sz w:val="24"/>
          <w:szCs w:val="24"/>
          <w:lang w:val="en-GB"/>
        </w:rPr>
        <w:t>Chromosome painting</w:t>
      </w:r>
    </w:p>
    <w:p w14:paraId="5CE779DC" w14:textId="5FC51D49" w:rsidR="00E373E0" w:rsidRPr="00845D3D" w:rsidRDefault="29DE7FDD" w:rsidP="29DE7FDD">
      <w:pPr>
        <w:spacing w:line="360" w:lineRule="auto"/>
        <w:rPr>
          <w:rFonts w:asciiTheme="minorHAnsi" w:hAnsiTheme="minorHAnsi"/>
          <w:noProof/>
          <w:lang w:val="en-GB"/>
        </w:rPr>
      </w:pPr>
      <w:r w:rsidRPr="29DE7FDD">
        <w:rPr>
          <w:rFonts w:asciiTheme="minorHAnsi" w:hAnsiTheme="minorHAnsi"/>
          <w:lang w:val="en-GB"/>
        </w:rPr>
        <w:t xml:space="preserve">We used CHROMOPAINTERV2 </w:t>
      </w:r>
      <w:r w:rsidR="00E373E0" w:rsidRPr="29DE7FDD">
        <w:rPr>
          <w:rFonts w:asciiTheme="minorHAnsi" w:hAnsiTheme="minorHAnsi"/>
          <w:lang w:val="en-GB"/>
        </w:rPr>
        <w:fldChar w:fldCharType="begin" w:fldLock="1"/>
      </w:r>
      <w:r w:rsidR="00E373E0" w:rsidRPr="29DE7FDD">
        <w:rPr>
          <w:rFonts w:asciiTheme="minorHAnsi" w:hAnsiTheme="minorHAnsi"/>
          <w:lang w:val="en-GB"/>
        </w:rPr>
        <w:instrText>ADDIN CSL_CITATION {"citationItems":[{"id":"ITEM-1","itemData":{"DOI":"10.1371/journal.pgen.1002453","ISSN":"15537390","abstract":"The advent of genome-wide dense variation data provides an opportunity to investigate ancestry in unprecedented detail, but presents new statistical challenges. We propose a novel inference framework that aims to efficiently capture information on population structure provided by patterns of haplotype similarity. Each individual in a sample is considered in turn as a recipient, whose chromosomes are reconstructed using chunks of DNA donated by the other individuals. Results of this \"chromosome painting\" can be summarized as a \"coancestry matrix,\" which directly reveals key information about ancestral relationships among individuals. If markers are viewed as independent, we show that this matrix almost completely captures the information used by both standard Principal Components Analysis (PCA) and model-based approaches such as STRUCTURE in a unified manner. Furthermore, when markers are in linkage disequilibrium, the matrix combines information across successive markers to increase the ability to discern fine-scale population structure using PCA. In parallel, we have developed an efficient model-based approach to identify discrete populations using this matrix, which offers advantages over PCA in terms of interpretability and over existing clustering algorithms in terms of speed, number of separable populations, and sensitivity to subtle population structure. We analyse Human Genome Diversity Panel data for 938 individuals and 641,000 markers, and we identify 226 populations reflecting differences on continental, regional, local, and family scales. We present multiple lines of evidence that, while many methods capture similar information among strongly differentiated groups, more subtle population structure in human populations is consistently present at a much finer level than currently available geographic labels and is only captured by the haplotype-based approach. The software used for this article, ChromoPainter and fineSTRUCTURE, is available from http://www.paintmychromosomes.com/.","author":[{"dropping-particle":"","family":"Lawson","given":"Daniel John","non-dropping-particle":"","parse-names":false,"suffix":""},{"dropping-particle":"","family":"Hellenthal","given":"Garrett","non-dropping-particle":"","parse-names":false,"suffix":""},{"dropping-particle":"","family":"Myers","given":"Simon","non-dropping-particle":"","parse-names":false,"suffix":""},{"dropping-particle":"","family":"Falush","given":"Daniel","non-dropping-particle":"","parse-names":false,"suffix":""}],"container-title":"PLoS Genetics","id":"ITEM-1","issue":"1","issued":{"date-parts":[["2012"]]},"page":"11-17","title":"Inference of population structure using dense haplotype data","type":"article-journal","volume":"8"},"uris":["http://www.mendeley.com/documents/?uuid=d902fd68-1560-4e2b-86da-68a71a3074e5"]}],"mendeley":{"formattedCitation":"(Lawson, Hellenthal, Myers, &amp; Falush, 2012)","plainTextFormattedCitation":"(Lawson, Hellenthal, Myers, &amp; Falush, 2012)","previouslyFormattedCitation":"(Lawson, Hellenthal, Myers, &amp; Falush, 2012)"},"properties":{"noteIndex":0},"schema":"https://github.com/citation-style-language/schema/raw/master/csl-citation.json"}</w:instrText>
      </w:r>
      <w:r w:rsidR="00E373E0" w:rsidRPr="29DE7FDD">
        <w:rPr>
          <w:rFonts w:asciiTheme="minorHAnsi" w:hAnsiTheme="minorHAnsi"/>
          <w:lang w:val="en-GB"/>
        </w:rPr>
        <w:fldChar w:fldCharType="separate"/>
      </w:r>
      <w:r w:rsidRPr="29DE7FDD">
        <w:rPr>
          <w:rFonts w:asciiTheme="minorHAnsi" w:hAnsiTheme="minorHAnsi"/>
          <w:noProof/>
          <w:lang w:val="en-GB"/>
        </w:rPr>
        <w:t>(Lawson, Hellenthal, Myers, &amp; Falush, 2012)</w:t>
      </w:r>
      <w:r w:rsidR="00E373E0" w:rsidRPr="29DE7FDD">
        <w:rPr>
          <w:rFonts w:asciiTheme="minorHAnsi" w:hAnsiTheme="minorHAnsi"/>
          <w:lang w:val="en-GB"/>
        </w:rPr>
        <w:fldChar w:fldCharType="end"/>
      </w:r>
      <w:r w:rsidRPr="29DE7FDD">
        <w:rPr>
          <w:rFonts w:asciiTheme="minorHAnsi" w:hAnsiTheme="minorHAnsi"/>
          <w:lang w:val="en-GB"/>
        </w:rPr>
        <w:t xml:space="preserve"> and </w:t>
      </w:r>
      <w:proofErr w:type="spellStart"/>
      <w:r w:rsidRPr="29DE7FDD">
        <w:rPr>
          <w:rFonts w:asciiTheme="minorHAnsi" w:hAnsiTheme="minorHAnsi"/>
          <w:lang w:val="en-GB"/>
        </w:rPr>
        <w:t>Fst</w:t>
      </w:r>
      <w:proofErr w:type="spellEnd"/>
      <w:r w:rsidRPr="29DE7FDD">
        <w:rPr>
          <w:rFonts w:asciiTheme="minorHAnsi" w:hAnsiTheme="minorHAnsi"/>
          <w:lang w:val="en-GB"/>
        </w:rPr>
        <w:t xml:space="preserve"> to compare the Bermuda sweep regions to the other populations (Kauai, Red Junglefowl and Domestic chickens). We first divided the SNPs by chromosome and filtered SNPs with minor allele frequencies lower than 0.05 , containing missing data and non-</w:t>
      </w:r>
      <w:proofErr w:type="spellStart"/>
      <w:r w:rsidRPr="29DE7FDD">
        <w:rPr>
          <w:rFonts w:asciiTheme="minorHAnsi" w:hAnsiTheme="minorHAnsi"/>
          <w:lang w:val="en-GB"/>
        </w:rPr>
        <w:t>biallellic</w:t>
      </w:r>
      <w:proofErr w:type="spellEnd"/>
      <w:r w:rsidRPr="29DE7FDD">
        <w:rPr>
          <w:rFonts w:asciiTheme="minorHAnsi" w:hAnsiTheme="minorHAnsi"/>
          <w:lang w:val="en-GB"/>
        </w:rPr>
        <w:t xml:space="preserve"> SNPs were filtered with </w:t>
      </w:r>
      <w:proofErr w:type="spellStart"/>
      <w:r w:rsidRPr="29DE7FDD">
        <w:rPr>
          <w:rFonts w:asciiTheme="minorHAnsi" w:hAnsiTheme="minorHAnsi"/>
          <w:lang w:val="en-GB"/>
        </w:rPr>
        <w:t>VCF</w:t>
      </w:r>
      <w:r w:rsidR="007771E9">
        <w:rPr>
          <w:rFonts w:asciiTheme="minorHAnsi" w:hAnsiTheme="minorHAnsi"/>
          <w:lang w:val="en-GB"/>
        </w:rPr>
        <w:t>T</w:t>
      </w:r>
      <w:r w:rsidRPr="29DE7FDD">
        <w:rPr>
          <w:rFonts w:asciiTheme="minorHAnsi" w:hAnsiTheme="minorHAnsi"/>
          <w:lang w:val="en-GB"/>
        </w:rPr>
        <w:t>ools</w:t>
      </w:r>
      <w:proofErr w:type="spellEnd"/>
      <w:r w:rsidRPr="29DE7FDD">
        <w:rPr>
          <w:rFonts w:asciiTheme="minorHAnsi" w:hAnsiTheme="minorHAnsi"/>
          <w:lang w:val="en-GB"/>
        </w:rPr>
        <w:t xml:space="preserve"> version 0.1.15 </w:t>
      </w:r>
      <w:r w:rsidR="00E373E0" w:rsidRPr="29DE7FDD">
        <w:rPr>
          <w:rFonts w:asciiTheme="minorHAnsi" w:hAnsiTheme="minorHAnsi"/>
          <w:lang w:val="en-GB"/>
        </w:rPr>
        <w:fldChar w:fldCharType="begin" w:fldLock="1"/>
      </w:r>
      <w:r w:rsidR="00E373E0" w:rsidRPr="29DE7FDD">
        <w:rPr>
          <w:rFonts w:asciiTheme="minorHAnsi" w:hAnsiTheme="minorHAnsi"/>
          <w:lang w:val="en-GB"/>
        </w:rPr>
        <w:instrText>ADDIN CSL_CITATION {"citationItems":[{"id":"ITEM-1","itemData":{"DOI":"10.1093/bioinformatics/btr330","ISBN":"1367-4811 (Electronic)\\n1367-4803 (Linking)","ISSN":"13674803","PMID":"21653522","abstract":"SUMMARY: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API.\\n\\nAVAILABILITY: http://vcftools.sourceforge.net","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page":"2156-2158","title":"The variant call format and VCFtools","type":"article-journal","volume":"27"},"uris":["http://www.mendeley.com/documents/?uuid=1197b4ee-eeaf-4391-92bb-ff2cc0d57179"]}],"mendeley":{"formattedCitation":"(Danecek et al., 2011)","plainTextFormattedCitation":"(Danecek et al., 2011)","previouslyFormattedCitation":"(Danecek et al., 2011)"},"properties":{"noteIndex":0},"schema":"https://github.com/citation-style-language/schema/raw/master/csl-citation.json"}</w:instrText>
      </w:r>
      <w:r w:rsidR="00E373E0" w:rsidRPr="29DE7FDD">
        <w:rPr>
          <w:rFonts w:asciiTheme="minorHAnsi" w:hAnsiTheme="minorHAnsi"/>
          <w:lang w:val="en-GB"/>
        </w:rPr>
        <w:fldChar w:fldCharType="separate"/>
      </w:r>
      <w:r w:rsidRPr="29DE7FDD">
        <w:rPr>
          <w:rFonts w:asciiTheme="minorHAnsi" w:hAnsiTheme="minorHAnsi"/>
          <w:noProof/>
          <w:lang w:val="en-GB"/>
        </w:rPr>
        <w:t>(Danecek et al., 2011)</w:t>
      </w:r>
      <w:r w:rsidR="00E373E0" w:rsidRPr="29DE7FDD">
        <w:rPr>
          <w:rFonts w:asciiTheme="minorHAnsi" w:hAnsiTheme="minorHAnsi"/>
          <w:lang w:val="en-GB"/>
        </w:rPr>
        <w:fldChar w:fldCharType="end"/>
      </w:r>
      <w:r w:rsidRPr="29DE7FDD">
        <w:rPr>
          <w:rFonts w:asciiTheme="minorHAnsi" w:hAnsiTheme="minorHAnsi"/>
          <w:lang w:val="en-GB"/>
        </w:rPr>
        <w:t xml:space="preserve">. SNPs from each chromosome were then phased with SHAPEIT2 </w:t>
      </w:r>
      <w:r w:rsidRPr="29DE7FDD">
        <w:rPr>
          <w:rFonts w:asciiTheme="minorHAnsi" w:hAnsiTheme="minorHAnsi" w:cstheme="minorBidi"/>
          <w:lang w:val="en-GB"/>
        </w:rPr>
        <w:t>v2.r904</w:t>
      </w:r>
      <w:r w:rsidRPr="29DE7FDD">
        <w:rPr>
          <w:rFonts w:asciiTheme="minorHAnsi" w:hAnsiTheme="minorHAnsi"/>
          <w:lang w:val="en-GB"/>
        </w:rPr>
        <w:t xml:space="preserve"> </w:t>
      </w:r>
      <w:r w:rsidR="00E373E0" w:rsidRPr="29DE7FDD">
        <w:rPr>
          <w:rFonts w:asciiTheme="minorHAnsi" w:hAnsiTheme="minorHAnsi"/>
          <w:lang w:val="en-GB"/>
        </w:rPr>
        <w:fldChar w:fldCharType="begin" w:fldLock="1"/>
      </w:r>
      <w:r w:rsidR="00E373E0" w:rsidRPr="29DE7FDD">
        <w:rPr>
          <w:rFonts w:asciiTheme="minorHAnsi" w:hAnsiTheme="minorHAnsi"/>
          <w:lang w:val="en-GB"/>
        </w:rPr>
        <w:instrText>ADDIN CSL_CITATION {"citationItems":[{"id":"ITEM-1","itemData":{"DOI":"10.1186/1471-2105-9-540","ISSN":"1471-2105","PMID":"19087329","abstract":"BACKGROUND We have developed a new computational algorithm, Shape-IT, to infer haplotypes under the genetic model of coalescence with recombination developed by Stephens et al in Phase v2.1. It runs much faster than Phase v2.1 while exhibiting the same accuracy. The major algorithmic improvements rely on the use of binary trees to represent the sets of candidate haplotypes for each individual. These binary tree representations: (1) speed up the computations of posterior probabilities of the haplotypes by avoiding the redundant operations made in Phase v2.1, and (2) overcome the exponential aspect of the haplotypes inference problem by the smart exploration of the most plausible pathways (ie. haplotypes) in the binary trees. RESULTS Our results show that Shape-IT is several orders of magnitude faster than Phase v2.1 while being as accurate. For instance, Shape-IT runs 50 times faster than Phase v2.1 to compute the haplotypes of 200 subjects on 6,000 segments of 50 SNPs extracted from a standard Illumina 300 K chip (13 days instead of 630 days). We also compared Shape-IT with other widely used software, Gerbil, PL-EM, Fastphase, 2SNP, and Ishape in various tests: Shape-IT and Phase v2.1 were the most accurate in all cases, followed by Ishape and Fastphase. As a matter of speed, Shape-IT was faster than Ishape and Fastphase for datasets smaller than 100 SNPs, but Fastphase became faster -but still less accurate- to infer haplotypes on larger SNP datasets. CONCLUSION Shape-IT deserves to be extensively used for regular haplotype inference but also in the context of the new high-throughput genotyping chips since it permits to fit the genetic model of Phase v2.1 on large datasets. This new algorithm based on tree representations could be used in other HMM-based haplotype inference software and may apply more largely to other fields using HMM.","author":[{"dropping-particle":"","family":"Delaneau","given":"Olivier","non-dropping-particle":"","parse-names":false,"suffix":""},{"dropping-particle":"","family":"Coulonges","given":"Cédric","non-dropping-particle":"","parse-names":false,"suffix":""},{"dropping-particle":"","family":"Zagury","given":"Jean-François","non-dropping-particle":"","parse-names":false,"suffix":""}],"container-title":"BMC bioinformatics","id":"ITEM-1","issued":{"date-parts":[["2008"]]},"page":"540","title":"Shape-IT: new rapid and accurate algorithm for haplotype inference.","type":"article-journal","volume":"9"},"uris":["http://www.mendeley.com/documents/?uuid=65f9c980-ef0f-42cd-a2a1-a6752849dd3c"]}],"mendeley":{"formattedCitation":"(Delaneau, Coulonges, &amp; Zagury, 2008)","plainTextFormattedCitation":"(Delaneau, Coulonges, &amp; Zagury, 2008)","previouslyFormattedCitation":"(Delaneau, Coulonges, &amp; Zagury, 2008)"},"properties":{"noteIndex":0},"schema":"https://github.com/citation-style-language/schema/raw/master/csl-citation.json"}</w:instrText>
      </w:r>
      <w:r w:rsidR="00E373E0" w:rsidRPr="29DE7FDD">
        <w:rPr>
          <w:rFonts w:asciiTheme="minorHAnsi" w:hAnsiTheme="minorHAnsi"/>
          <w:lang w:val="en-GB"/>
        </w:rPr>
        <w:fldChar w:fldCharType="separate"/>
      </w:r>
      <w:r w:rsidRPr="29DE7FDD">
        <w:rPr>
          <w:rFonts w:asciiTheme="minorHAnsi" w:hAnsiTheme="minorHAnsi"/>
          <w:noProof/>
          <w:lang w:val="en-GB"/>
        </w:rPr>
        <w:t>(Delaneau, Coulonges, &amp; Zagury, 2008)</w:t>
      </w:r>
      <w:r w:rsidR="00E373E0" w:rsidRPr="29DE7FDD">
        <w:rPr>
          <w:rFonts w:asciiTheme="minorHAnsi" w:hAnsiTheme="minorHAnsi"/>
          <w:lang w:val="en-GB"/>
        </w:rPr>
        <w:fldChar w:fldCharType="end"/>
      </w:r>
      <w:r w:rsidRPr="29DE7FDD">
        <w:rPr>
          <w:rFonts w:asciiTheme="minorHAnsi" w:hAnsiTheme="minorHAnsi"/>
          <w:lang w:val="en-GB"/>
        </w:rPr>
        <w:t xml:space="preserve">. SHAPEIT output and the recombination maps were converted into </w:t>
      </w:r>
      <w:proofErr w:type="spellStart"/>
      <w:r w:rsidRPr="29DE7FDD">
        <w:rPr>
          <w:rFonts w:asciiTheme="minorHAnsi" w:hAnsiTheme="minorHAnsi"/>
          <w:lang w:val="en-GB"/>
        </w:rPr>
        <w:t>chromopainter</w:t>
      </w:r>
      <w:proofErr w:type="spellEnd"/>
      <w:r w:rsidRPr="29DE7FDD">
        <w:rPr>
          <w:rFonts w:asciiTheme="minorHAnsi" w:hAnsiTheme="minorHAnsi"/>
          <w:lang w:val="en-GB"/>
        </w:rPr>
        <w:t xml:space="preserve"> accepted format by using impute2chromopainter.pl and convertrecfile.pl scripts, both provided within ChromopainterV2 </w:t>
      </w:r>
      <w:r w:rsidR="00E373E0" w:rsidRPr="29DE7FDD">
        <w:rPr>
          <w:rFonts w:asciiTheme="minorHAnsi" w:hAnsiTheme="minorHAnsi"/>
          <w:lang w:val="en-GB"/>
        </w:rPr>
        <w:fldChar w:fldCharType="begin" w:fldLock="1"/>
      </w:r>
      <w:r w:rsidR="00E373E0" w:rsidRPr="29DE7FDD">
        <w:rPr>
          <w:rFonts w:asciiTheme="minorHAnsi" w:hAnsiTheme="minorHAnsi"/>
          <w:lang w:val="en-GB"/>
        </w:rPr>
        <w:instrText>ADDIN CSL_CITATION {"citationItems":[{"id":"ITEM-1","itemData":{"DOI":"10.1371/journal.pgen.1002453","ISSN":"15537390","abstract":"The advent of genome-wide dense variation data provides an opportunity to investigate ancestry in unprecedented detail, but presents new statistical challenges. We propose a novel inference framework that aims to efficiently capture information on population structure provided by patterns of haplotype similarity. Each individual in a sample is considered in turn as a recipient, whose chromosomes are reconstructed using chunks of DNA donated by the other individuals. Results of this \"chromosome painting\" can be summarized as a \"coancestry matrix,\" which directly reveals key information about ancestral relationships among individuals. If markers are viewed as independent, we show that this matrix almost completely captures the information used by both standard Principal Components Analysis (PCA) and model-based approaches such as STRUCTURE in a unified manner. Furthermore, when markers are in linkage disequilibrium, the matrix combines information across successive markers to increase the ability to discern fine-scale population structure using PCA. In parallel, we have developed an efficient model-based approach to identify discrete populations using this matrix, which offers advantages over PCA in terms of interpretability and over existing clustering algorithms in terms of speed, number of separable populations, and sensitivity to subtle population structure. We analyse Human Genome Diversity Panel data for 938 individuals and 641,000 markers, and we identify 226 populations reflecting differences on continental, regional, local, and family scales. We present multiple lines of evidence that, while many methods capture similar information among strongly differentiated groups, more subtle population structure in human populations is consistently present at a much finer level than currently available geographic labels and is only captured by the haplotype-based approach. The software used for this article, ChromoPainter and fineSTRUCTURE, is available from http://www.paintmychromosomes.com/.","author":[{"dropping-particle":"","family":"Lawson","given":"Daniel John","non-dropping-particle":"","parse-names":false,"suffix":""},{"dropping-particle":"","family":"Hellenthal","given":"Garrett","non-dropping-particle":"","parse-names":false,"suffix":""},{"dropping-particle":"","family":"Myers","given":"Simon","non-dropping-particle":"","parse-names":false,"suffix":""},{"dropping-particle":"","family":"Falush","given":"Daniel","non-dropping-particle":"","parse-names":false,"suffix":""}],"container-title":"PLoS Genetics","id":"ITEM-1","issue":"1","issued":{"date-parts":[["2012"]]},"page":"11-17","title":"Inference of population structure using dense haplotype data","type":"article-journal","volume":"8"},"uris":["http://www.mendeley.com/documents/?uuid=d902fd68-1560-4e2b-86da-68a71a3074e5"]}],"mendeley":{"formattedCitation":"(Lawson et al., 2012)","plainTextFormattedCitation":"(Lawson et al., 2012)","previouslyFormattedCitation":"(Lawson et al., 2012)"},"properties":{"noteIndex":0},"schema":"https://github.com/citation-style-language/schema/raw/master/csl-citation.json"}</w:instrText>
      </w:r>
      <w:r w:rsidR="00E373E0" w:rsidRPr="29DE7FDD">
        <w:rPr>
          <w:rFonts w:asciiTheme="minorHAnsi" w:hAnsiTheme="minorHAnsi"/>
          <w:lang w:val="en-GB"/>
        </w:rPr>
        <w:fldChar w:fldCharType="separate"/>
      </w:r>
      <w:r w:rsidRPr="29DE7FDD">
        <w:rPr>
          <w:rFonts w:asciiTheme="minorHAnsi" w:hAnsiTheme="minorHAnsi"/>
          <w:noProof/>
          <w:lang w:val="en-GB"/>
        </w:rPr>
        <w:t>(Lawson et al., 2012)</w:t>
      </w:r>
      <w:r w:rsidR="00E373E0" w:rsidRPr="29DE7FDD">
        <w:rPr>
          <w:rFonts w:asciiTheme="minorHAnsi" w:hAnsiTheme="minorHAnsi"/>
          <w:lang w:val="en-GB"/>
        </w:rPr>
        <w:fldChar w:fldCharType="end"/>
      </w:r>
      <w:r w:rsidRPr="29DE7FDD">
        <w:rPr>
          <w:rFonts w:asciiTheme="minorHAnsi" w:hAnsiTheme="minorHAnsi"/>
          <w:lang w:val="en-GB"/>
        </w:rPr>
        <w:t>. Then we ran ChromopainterV2, using the default paramet</w:t>
      </w:r>
      <w:r w:rsidR="00D20181">
        <w:rPr>
          <w:rFonts w:asciiTheme="minorHAnsi" w:hAnsiTheme="minorHAnsi"/>
          <w:lang w:val="en-GB"/>
        </w:rPr>
        <w:t>er</w:t>
      </w:r>
      <w:r w:rsidRPr="29DE7FDD">
        <w:rPr>
          <w:rFonts w:asciiTheme="minorHAnsi" w:hAnsiTheme="minorHAnsi"/>
          <w:lang w:val="en-GB"/>
        </w:rPr>
        <w:t xml:space="preserve">s, in each selective sweep. We painted Kauai and Bermudian populations using Red Junglefowl and domestic sequences as donors. The </w:t>
      </w:r>
      <w:proofErr w:type="spellStart"/>
      <w:r w:rsidRPr="29DE7FDD">
        <w:rPr>
          <w:rFonts w:asciiTheme="minorHAnsi" w:hAnsiTheme="minorHAnsi"/>
          <w:lang w:val="en-GB"/>
        </w:rPr>
        <w:t>dendogram</w:t>
      </w:r>
      <w:proofErr w:type="spellEnd"/>
      <w:r w:rsidRPr="29DE7FDD">
        <w:rPr>
          <w:rFonts w:asciiTheme="minorHAnsi" w:hAnsiTheme="minorHAnsi"/>
          <w:lang w:val="en-GB"/>
        </w:rPr>
        <w:t xml:space="preserve"> was built using whole genome SNPs with </w:t>
      </w:r>
      <w:proofErr w:type="spellStart"/>
      <w:r w:rsidRPr="29DE7FDD">
        <w:rPr>
          <w:rFonts w:asciiTheme="minorHAnsi" w:hAnsiTheme="minorHAnsi"/>
          <w:lang w:val="en-GB"/>
        </w:rPr>
        <w:t>FineStructure</w:t>
      </w:r>
      <w:proofErr w:type="spellEnd"/>
      <w:r w:rsidRPr="29DE7FDD">
        <w:rPr>
          <w:rFonts w:asciiTheme="minorHAnsi" w:hAnsiTheme="minorHAnsi"/>
          <w:lang w:val="en-GB"/>
        </w:rPr>
        <w:t xml:space="preserve"> v2.1.3 </w:t>
      </w:r>
      <w:r w:rsidR="00E373E0" w:rsidRPr="29DE7FDD">
        <w:rPr>
          <w:rFonts w:asciiTheme="minorHAnsi" w:hAnsiTheme="minorHAnsi"/>
          <w:lang w:val="en-GB"/>
        </w:rPr>
        <w:fldChar w:fldCharType="begin" w:fldLock="1"/>
      </w:r>
      <w:r w:rsidR="00E373E0" w:rsidRPr="29DE7FDD">
        <w:rPr>
          <w:rFonts w:asciiTheme="minorHAnsi" w:hAnsiTheme="minorHAnsi"/>
          <w:lang w:val="en-GB"/>
        </w:rPr>
        <w:instrText>ADDIN CSL_CITATION {"citationItems":[{"id":"ITEM-1","itemData":{"DOI":"10.1371/journal.pgen.1002453","ISSN":"15537390","abstract":"The advent of genome-wide dense variation data provides an opportunity to investigate ancestry in unprecedented detail, but presents new statistical challenges. We propose a novel inference framework that aims to efficiently capture information on population structure provided by patterns of haplotype similarity. Each individual in a sample is considered in turn as a recipient, whose chromosomes are reconstructed using chunks of DNA donated by the other individuals. Results of this \"chromosome painting\" can be summarized as a \"coancestry matrix,\" which directly reveals key information about ancestral relationships among individuals. If markers are viewed as independent, we show that this matrix almost completely captures the information used by both standard Principal Components Analysis (PCA) and model-based approaches such as STRUCTURE in a unified manner. Furthermore, when markers are in linkage disequilibrium, the matrix combines information across successive markers to increase the ability to discern fine-scale population structure using PCA. In parallel, we have developed an efficient model-based approach to identify discrete populations using this matrix, which offers advantages over PCA in terms of interpretability and over existing clustering algorithms in terms of speed, number of separable populations, and sensitivity to subtle population structure. We analyse Human Genome Diversity Panel data for 938 individuals and 641,000 markers, and we identify 226 populations reflecting differences on continental, regional, local, and family scales. We present multiple lines of evidence that, while many methods capture similar information among strongly differentiated groups, more subtle population structure in human populations is consistently present at a much finer level than currently available geographic labels and is only captured by the haplotype-based approach. The software used for this article, ChromoPainter and fineSTRUCTURE, is available from http://www.paintmychromosomes.com/.","author":[{"dropping-particle":"","family":"Lawson","given":"Daniel John","non-dropping-particle":"","parse-names":false,"suffix":""},{"dropping-particle":"","family":"Hellenthal","given":"Garrett","non-dropping-particle":"","parse-names":false,"suffix":""},{"dropping-particle":"","family":"Myers","given":"Simon","non-dropping-particle":"","parse-names":false,"suffix":""},{"dropping-particle":"","family":"Falush","given":"Daniel","non-dropping-particle":"","parse-names":false,"suffix":""}],"container-title":"PLoS Genetics","id":"ITEM-1","issue":"1","issued":{"date-parts":[["2012"]]},"page":"11-17","title":"Inference of population structure using dense haplotype data","type":"article-journal","volume":"8"},"uris":["http://www.mendeley.com/documents/?uuid=d902fd68-1560-4e2b-86da-68a71a3074e5"]}],"mendeley":{"formattedCitation":"(Lawson et al., 2012)","plainTextFormattedCitation":"(Lawson et al., 2012)","previouslyFormattedCitation":"(Lawson et al., 2012)"},"properties":{"noteIndex":0},"schema":"https://github.com/citation-style-language/schema/raw/master/csl-citation.json"}</w:instrText>
      </w:r>
      <w:r w:rsidR="00E373E0" w:rsidRPr="29DE7FDD">
        <w:rPr>
          <w:rFonts w:asciiTheme="minorHAnsi" w:hAnsiTheme="minorHAnsi"/>
          <w:lang w:val="en-GB"/>
        </w:rPr>
        <w:fldChar w:fldCharType="separate"/>
      </w:r>
      <w:r w:rsidRPr="29DE7FDD">
        <w:rPr>
          <w:rFonts w:asciiTheme="minorHAnsi" w:hAnsiTheme="minorHAnsi"/>
          <w:noProof/>
          <w:lang w:val="en-GB"/>
        </w:rPr>
        <w:t>(Lawson et al., 2012)</w:t>
      </w:r>
      <w:r w:rsidR="00E373E0" w:rsidRPr="29DE7FDD">
        <w:rPr>
          <w:rFonts w:asciiTheme="minorHAnsi" w:hAnsiTheme="minorHAnsi"/>
          <w:lang w:val="en-GB"/>
        </w:rPr>
        <w:fldChar w:fldCharType="end"/>
      </w:r>
      <w:r w:rsidRPr="29DE7FDD">
        <w:rPr>
          <w:rFonts w:asciiTheme="minorHAnsi" w:hAnsiTheme="minorHAnsi"/>
          <w:lang w:val="en-GB"/>
        </w:rPr>
        <w:t>.</w:t>
      </w:r>
    </w:p>
    <w:p w14:paraId="469EED50" w14:textId="338CCFAC" w:rsidR="6E50F6B7" w:rsidRPr="00AD2441" w:rsidRDefault="6E50F6B7" w:rsidP="00A3420B">
      <w:pPr>
        <w:spacing w:after="60" w:line="360" w:lineRule="auto"/>
        <w:rPr>
          <w:rFonts w:asciiTheme="minorHAnsi" w:eastAsia="Palatino" w:hAnsiTheme="minorHAnsi" w:cs="Palatino"/>
          <w:lang w:val="en-GB"/>
        </w:rPr>
      </w:pPr>
    </w:p>
    <w:p w14:paraId="3C07B9A0" w14:textId="6A4814BA" w:rsidR="00EB221B" w:rsidRPr="00AD2441" w:rsidRDefault="00EB221B" w:rsidP="00A3420B">
      <w:pPr>
        <w:spacing w:after="60" w:line="360" w:lineRule="auto"/>
        <w:rPr>
          <w:rFonts w:asciiTheme="minorHAnsi" w:eastAsia="Palatino" w:hAnsiTheme="minorHAnsi" w:cs="Palatino"/>
          <w:b/>
          <w:bCs/>
          <w:lang w:val="en-GB"/>
        </w:rPr>
      </w:pPr>
      <w:r w:rsidRPr="00AD2441">
        <w:rPr>
          <w:rFonts w:asciiTheme="minorHAnsi" w:eastAsia="Palatino" w:hAnsiTheme="minorHAnsi" w:cs="Palatino"/>
          <w:b/>
          <w:bCs/>
          <w:lang w:val="en-GB"/>
        </w:rPr>
        <w:t>Structural variant calling</w:t>
      </w:r>
    </w:p>
    <w:p w14:paraId="6A501948" w14:textId="37530C7D" w:rsidR="00EB221B" w:rsidRDefault="005E258D" w:rsidP="00A3420B">
      <w:pPr>
        <w:spacing w:after="60" w:line="360" w:lineRule="auto"/>
        <w:rPr>
          <w:rFonts w:asciiTheme="minorHAnsi" w:eastAsia="Palatino" w:hAnsiTheme="minorHAnsi" w:cs="Palatino"/>
          <w:lang w:val="en-GB"/>
        </w:rPr>
      </w:pPr>
      <w:r w:rsidRPr="00AD2441">
        <w:rPr>
          <w:rFonts w:asciiTheme="minorHAnsi" w:eastAsia="Palatino" w:hAnsiTheme="minorHAnsi" w:cs="Palatino"/>
          <w:lang w:val="en-GB"/>
        </w:rPr>
        <w:lastRenderedPageBreak/>
        <w:t xml:space="preserve">We used </w:t>
      </w:r>
      <w:proofErr w:type="spellStart"/>
      <w:r>
        <w:rPr>
          <w:rFonts w:asciiTheme="minorHAnsi" w:eastAsia="Palatino" w:hAnsiTheme="minorHAnsi" w:cs="Palatino"/>
          <w:lang w:val="en-GB"/>
        </w:rPr>
        <w:t>Delly</w:t>
      </w:r>
      <w:proofErr w:type="spellEnd"/>
      <w:r>
        <w:rPr>
          <w:rFonts w:asciiTheme="minorHAnsi" w:eastAsia="Palatino" w:hAnsiTheme="minorHAnsi" w:cs="Palatino"/>
          <w:lang w:val="en-GB"/>
        </w:rPr>
        <w:t xml:space="preserve"> version 0.7.7 </w:t>
      </w:r>
      <w:r w:rsidR="00AD2441">
        <w:rPr>
          <w:rFonts w:asciiTheme="minorHAnsi" w:eastAsia="Palatino" w:hAnsiTheme="minorHAnsi" w:cs="Palatino"/>
          <w:lang w:val="en-GB"/>
        </w:rPr>
        <w:fldChar w:fldCharType="begin"/>
      </w:r>
      <w:r w:rsidR="00AD2441">
        <w:rPr>
          <w:rFonts w:asciiTheme="minorHAnsi" w:eastAsia="Palatino" w:hAnsiTheme="minorHAnsi" w:cs="Palatino"/>
          <w:lang w:val="en-GB"/>
        </w:rPr>
        <w:instrText xml:space="preserve"> ADDIN EN.CITE &lt;EndNote&gt;&lt;Cite&gt;&lt;Author&gt;Rausch&lt;/Author&gt;&lt;Year&gt;2012&lt;/Year&gt;&lt;RecNum&gt;2198&lt;/RecNum&gt;&lt;DisplayText&gt;(Rausch et al., 2012)&lt;/DisplayText&gt;&lt;record&gt;&lt;rec-number&gt;2198&lt;/rec-number&gt;&lt;foreign-keys&gt;&lt;key app="EN" db-id="wtdwz02w6dfzvgex5xpxwpt8eax2fvfzefre" timestamp="1632817170"&gt;2198&lt;/key&gt;&lt;/foreign-keys&gt;&lt;ref-type name="Journal Article"&gt;17&lt;/ref-type&gt;&lt;contributors&gt;&lt;authors&gt;&lt;author&gt;Rausch, Tobias&lt;/author&gt;&lt;author&gt;Zichner, Thomas&lt;/author&gt;&lt;author&gt;Schlattl, Andreas&lt;/author&gt;&lt;author&gt;Stütz, Adrian M&lt;/author&gt;&lt;author&gt;Benes, Vladimir&lt;/author&gt;&lt;author&gt;Korbel, Jan O&lt;/author&gt;&lt;/authors&gt;&lt;/contributors&gt;&lt;titles&gt;&lt;title&gt;DELLY: structural variant discovery by integrated paired-end and split-read analysis&lt;/title&gt;&lt;secondary-title&gt;Bioinformatics&lt;/secondary-title&gt;&lt;/titles&gt;&lt;periodical&gt;&lt;full-title&gt;Bioinformatics&lt;/full-title&gt;&lt;/periodical&gt;&lt;pages&gt;i333-i339&lt;/pages&gt;&lt;volume&gt;28&lt;/volume&gt;&lt;number&gt;18&lt;/number&gt;&lt;dates&gt;&lt;year&gt;2012&lt;/year&gt;&lt;/dates&gt;&lt;isbn&gt;1460-2059&lt;/isbn&gt;&lt;urls&gt;&lt;/urls&gt;&lt;/record&gt;&lt;/Cite&gt;&lt;/EndNote&gt;</w:instrText>
      </w:r>
      <w:r w:rsidR="00AD2441">
        <w:rPr>
          <w:rFonts w:asciiTheme="minorHAnsi" w:eastAsia="Palatino" w:hAnsiTheme="minorHAnsi" w:cs="Palatino"/>
          <w:lang w:val="en-GB"/>
        </w:rPr>
        <w:fldChar w:fldCharType="separate"/>
      </w:r>
      <w:r w:rsidR="00AD2441">
        <w:rPr>
          <w:rFonts w:asciiTheme="minorHAnsi" w:eastAsia="Palatino" w:hAnsiTheme="minorHAnsi" w:cs="Palatino"/>
          <w:noProof/>
          <w:lang w:val="en-GB"/>
        </w:rPr>
        <w:t>(Rausch et al., 2012)</w:t>
      </w:r>
      <w:r w:rsidR="00AD2441">
        <w:rPr>
          <w:rFonts w:asciiTheme="minorHAnsi" w:eastAsia="Palatino" w:hAnsiTheme="minorHAnsi" w:cs="Palatino"/>
          <w:lang w:val="en-GB"/>
        </w:rPr>
        <w:fldChar w:fldCharType="end"/>
      </w:r>
      <w:r w:rsidR="00AD2441">
        <w:rPr>
          <w:rFonts w:asciiTheme="minorHAnsi" w:eastAsia="Palatino" w:hAnsiTheme="minorHAnsi" w:cs="Palatino"/>
          <w:lang w:val="en-GB"/>
        </w:rPr>
        <w:t xml:space="preserve"> </w:t>
      </w:r>
      <w:r w:rsidR="0077148C">
        <w:rPr>
          <w:rFonts w:asciiTheme="minorHAnsi" w:eastAsia="Palatino" w:hAnsiTheme="minorHAnsi" w:cs="Palatino"/>
          <w:lang w:val="en-GB"/>
        </w:rPr>
        <w:t>in deletion, insertion, duplication and inversion modes</w:t>
      </w:r>
      <w:r w:rsidR="007568B3">
        <w:rPr>
          <w:rFonts w:asciiTheme="minorHAnsi" w:eastAsia="Palatino" w:hAnsiTheme="minorHAnsi" w:cs="Palatino"/>
          <w:lang w:val="en-GB"/>
        </w:rPr>
        <w:t xml:space="preserve"> using default settings</w:t>
      </w:r>
      <w:r w:rsidR="0027138B">
        <w:rPr>
          <w:rFonts w:asciiTheme="minorHAnsi" w:eastAsia="Palatino" w:hAnsiTheme="minorHAnsi" w:cs="Palatino"/>
          <w:lang w:val="en-GB"/>
        </w:rPr>
        <w:t xml:space="preserve"> on the aligned Bermuda reads</w:t>
      </w:r>
      <w:r w:rsidR="00A6780F">
        <w:rPr>
          <w:rFonts w:asciiTheme="minorHAnsi" w:eastAsia="Palatino" w:hAnsiTheme="minorHAnsi" w:cs="Palatino"/>
          <w:lang w:val="en-GB"/>
        </w:rPr>
        <w:t xml:space="preserve"> in order to detect structural variants</w:t>
      </w:r>
      <w:r w:rsidR="0077148C">
        <w:rPr>
          <w:rFonts w:asciiTheme="minorHAnsi" w:eastAsia="Palatino" w:hAnsiTheme="minorHAnsi" w:cs="Palatino"/>
          <w:lang w:val="en-GB"/>
        </w:rPr>
        <w:t>.</w:t>
      </w:r>
      <w:r w:rsidR="009F1517">
        <w:rPr>
          <w:rFonts w:asciiTheme="minorHAnsi" w:eastAsia="Palatino" w:hAnsiTheme="minorHAnsi" w:cs="Palatino"/>
          <w:lang w:val="en-GB"/>
        </w:rPr>
        <w:t xml:space="preserve"> Structural variants were called from each individual, then the </w:t>
      </w:r>
      <w:proofErr w:type="spellStart"/>
      <w:r w:rsidR="009F1517">
        <w:rPr>
          <w:rFonts w:asciiTheme="minorHAnsi" w:eastAsia="Palatino" w:hAnsiTheme="minorHAnsi" w:cs="Palatino"/>
          <w:lang w:val="en-GB"/>
        </w:rPr>
        <w:t>calls</w:t>
      </w:r>
      <w:r w:rsidR="00866C1F">
        <w:rPr>
          <w:rFonts w:asciiTheme="minorHAnsi" w:eastAsia="Palatino" w:hAnsiTheme="minorHAnsi" w:cs="Palatino"/>
          <w:lang w:val="en-GB"/>
        </w:rPr>
        <w:t>ets</w:t>
      </w:r>
      <w:proofErr w:type="spellEnd"/>
      <w:r w:rsidR="009F1517">
        <w:rPr>
          <w:rFonts w:asciiTheme="minorHAnsi" w:eastAsia="Palatino" w:hAnsiTheme="minorHAnsi" w:cs="Palatino"/>
          <w:lang w:val="en-GB"/>
        </w:rPr>
        <w:t xml:space="preserve"> were merged and each individual were genotyped for all the detected variants.</w:t>
      </w:r>
      <w:r w:rsidR="00C14201">
        <w:rPr>
          <w:rFonts w:asciiTheme="minorHAnsi" w:eastAsia="Palatino" w:hAnsiTheme="minorHAnsi" w:cs="Palatino"/>
          <w:lang w:val="en-GB"/>
        </w:rPr>
        <w:t xml:space="preserve"> Finally, we used two sets of filters. We ran a full filtering using </w:t>
      </w:r>
      <w:proofErr w:type="spellStart"/>
      <w:r w:rsidR="00C14201">
        <w:rPr>
          <w:rFonts w:asciiTheme="minorHAnsi" w:eastAsia="Palatino" w:hAnsiTheme="minorHAnsi" w:cs="Palatino"/>
          <w:lang w:val="en-GB"/>
        </w:rPr>
        <w:t>Delly’s</w:t>
      </w:r>
      <w:proofErr w:type="spellEnd"/>
      <w:r w:rsidR="00C14201">
        <w:rPr>
          <w:rFonts w:asciiTheme="minorHAnsi" w:eastAsia="Palatino" w:hAnsiTheme="minorHAnsi" w:cs="Palatino"/>
          <w:lang w:val="en-GB"/>
        </w:rPr>
        <w:t xml:space="preserve"> build-in germline filter, with default settings.</w:t>
      </w:r>
      <w:r w:rsidR="0029024B">
        <w:rPr>
          <w:rFonts w:asciiTheme="minorHAnsi" w:eastAsia="Palatino" w:hAnsiTheme="minorHAnsi" w:cs="Palatino"/>
          <w:lang w:val="en-GB"/>
        </w:rPr>
        <w:t xml:space="preserve"> We also used a less stringent minimal filtering where we included only variants marked as “PASS” by </w:t>
      </w:r>
      <w:proofErr w:type="spellStart"/>
      <w:r w:rsidR="0029024B">
        <w:rPr>
          <w:rFonts w:asciiTheme="minorHAnsi" w:eastAsia="Palatino" w:hAnsiTheme="minorHAnsi" w:cs="Palatino"/>
          <w:lang w:val="en-GB"/>
        </w:rPr>
        <w:t>Delly</w:t>
      </w:r>
      <w:proofErr w:type="spellEnd"/>
      <w:r w:rsidR="0029024B">
        <w:rPr>
          <w:rFonts w:asciiTheme="minorHAnsi" w:eastAsia="Palatino" w:hAnsiTheme="minorHAnsi" w:cs="Palatino"/>
          <w:lang w:val="en-GB"/>
        </w:rPr>
        <w:t xml:space="preserve"> that were detected more than once.</w:t>
      </w:r>
      <w:r w:rsidR="00C14201">
        <w:rPr>
          <w:rFonts w:asciiTheme="minorHAnsi" w:eastAsia="Palatino" w:hAnsiTheme="minorHAnsi" w:cs="Palatino"/>
          <w:lang w:val="en-GB"/>
        </w:rPr>
        <w:t xml:space="preserve"> </w:t>
      </w:r>
    </w:p>
    <w:p w14:paraId="11AB9F9F" w14:textId="79FE036E" w:rsidR="004A09B6" w:rsidRDefault="004A09B6" w:rsidP="00A3420B">
      <w:pPr>
        <w:spacing w:after="60" w:line="360" w:lineRule="auto"/>
        <w:rPr>
          <w:rFonts w:asciiTheme="minorHAnsi" w:eastAsia="Palatino" w:hAnsiTheme="minorHAnsi" w:cs="Palatino"/>
          <w:lang w:val="en-GB"/>
        </w:rPr>
      </w:pPr>
    </w:p>
    <w:p w14:paraId="20D68933" w14:textId="74A16F2A" w:rsidR="004A09B6" w:rsidRDefault="004A09B6" w:rsidP="00A3420B">
      <w:pPr>
        <w:spacing w:after="60" w:line="360" w:lineRule="auto"/>
        <w:rPr>
          <w:rFonts w:asciiTheme="minorHAnsi" w:eastAsia="Palatino" w:hAnsiTheme="minorHAnsi" w:cs="Palatino"/>
          <w:b/>
          <w:bCs/>
          <w:lang w:val="en-GB"/>
        </w:rPr>
      </w:pPr>
      <w:r>
        <w:rPr>
          <w:rFonts w:asciiTheme="minorHAnsi" w:eastAsia="Palatino" w:hAnsiTheme="minorHAnsi" w:cs="Palatino"/>
          <w:b/>
          <w:bCs/>
          <w:lang w:val="en-GB"/>
        </w:rPr>
        <w:t>Recombination rate in sweep regions</w:t>
      </w:r>
    </w:p>
    <w:p w14:paraId="6551A562" w14:textId="6C448110" w:rsidR="004A09B6" w:rsidRDefault="004A09B6" w:rsidP="00A3420B">
      <w:pPr>
        <w:spacing w:after="60" w:line="360" w:lineRule="auto"/>
        <w:rPr>
          <w:rFonts w:asciiTheme="minorHAnsi" w:eastAsia="Palatino" w:hAnsiTheme="minorHAnsi" w:cs="Palatino"/>
          <w:lang w:val="en-US"/>
        </w:rPr>
      </w:pPr>
      <w:r w:rsidRPr="004A09B6">
        <w:rPr>
          <w:rFonts w:asciiTheme="minorHAnsi" w:eastAsia="Palatino" w:hAnsiTheme="minorHAnsi" w:cs="Palatino"/>
          <w:lang w:val="en-US"/>
        </w:rPr>
        <w:t xml:space="preserve">In order to investigate the recombination rate in sweep regions, we lifted the recombination map of </w:t>
      </w:r>
      <w:proofErr w:type="spellStart"/>
      <w:r w:rsidRPr="004A09B6">
        <w:rPr>
          <w:rFonts w:asciiTheme="minorHAnsi" w:eastAsia="Palatino" w:hAnsiTheme="minorHAnsi" w:cs="Palatino"/>
          <w:lang w:val="en-US"/>
        </w:rPr>
        <w:t>Groenen</w:t>
      </w:r>
      <w:proofErr w:type="spellEnd"/>
      <w:r w:rsidRPr="004A09B6">
        <w:rPr>
          <w:rFonts w:asciiTheme="minorHAnsi" w:eastAsia="Palatino" w:hAnsiTheme="minorHAnsi" w:cs="Palatino"/>
          <w:lang w:val="en-US"/>
        </w:rPr>
        <w:t xml:space="preserve"> et al</w:t>
      </w:r>
      <w:r w:rsidR="00AD2441">
        <w:rPr>
          <w:rFonts w:asciiTheme="minorHAnsi" w:eastAsia="Palatino" w:hAnsiTheme="minorHAnsi" w:cs="Palatino"/>
          <w:lang w:val="en-US"/>
        </w:rPr>
        <w:t xml:space="preserve"> </w:t>
      </w:r>
      <w:r w:rsidR="00AD2441">
        <w:rPr>
          <w:rFonts w:asciiTheme="minorHAnsi" w:eastAsia="Palatino" w:hAnsiTheme="minorHAnsi" w:cs="Palatino"/>
          <w:lang w:val="en-US"/>
        </w:rPr>
        <w:fldChar w:fldCharType="begin"/>
      </w:r>
      <w:r w:rsidR="00AD2441">
        <w:rPr>
          <w:rFonts w:asciiTheme="minorHAnsi" w:eastAsia="Palatino" w:hAnsiTheme="minorHAnsi" w:cs="Palatino"/>
          <w:lang w:val="en-US"/>
        </w:rPr>
        <w:instrText xml:space="preserve"> ADDIN EN.CITE &lt;EndNote&gt;&lt;Cite&gt;&lt;Author&gt;Groenen&lt;/Author&gt;&lt;Year&gt;2009&lt;/Year&gt;&lt;RecNum&gt;2199&lt;/RecNum&gt;&lt;DisplayText&gt;(Groenen et al., 2009)&lt;/DisplayText&gt;&lt;record&gt;&lt;rec-number&gt;2199&lt;/rec-number&gt;&lt;foreign-keys&gt;&lt;key app="EN" db-id="wtdwz02w6dfzvgex5xpxwpt8eax2fvfzefre" timestamp="1632817595"&gt;2199&lt;/key&gt;&lt;/foreign-keys&gt;&lt;ref-type name="Journal Article"&gt;17&lt;/ref-type&gt;&lt;contributors&gt;&lt;authors&gt;&lt;author&gt;Groenen, Martien AM&lt;/author&gt;&lt;author&gt;Wahlberg, Per&lt;/author&gt;&lt;author&gt;Foglio, Mario&lt;/author&gt;&lt;author&gt;Cheng, Hans H&lt;/author&gt;&lt;author&gt;Megens, Hendrik-Jan&lt;/author&gt;&lt;author&gt;Crooijmans, Richard PMA&lt;/author&gt;&lt;author&gt;Besnier, Francois&lt;/author&gt;&lt;author&gt;Lathrop, Mark&lt;/author&gt;&lt;author&gt;Muir, William M&lt;/author&gt;&lt;author&gt;Wong, Gane Ka-Shu&lt;/author&gt;&lt;/authors&gt;&lt;/contributors&gt;&lt;titles&gt;&lt;title&gt;A high-density SNP-based linkage map of the chicken genome reveals sequence features correlated with recombination rate&lt;/title&gt;&lt;secondary-title&gt;Genome research&lt;/secondary-title&gt;&lt;/titles&gt;&lt;periodical&gt;&lt;full-title&gt;Genome Research&lt;/full-title&gt;&lt;/periodical&gt;&lt;pages&gt;510-519&lt;/pages&gt;&lt;volume&gt;19&lt;/volume&gt;&lt;number&gt;3&lt;/number&gt;&lt;dates&gt;&lt;year&gt;2009&lt;/year&gt;&lt;/dates&gt;&lt;isbn&gt;1088-9051&lt;/isbn&gt;&lt;urls&gt;&lt;/urls&gt;&lt;/record&gt;&lt;/Cite&gt;&lt;/EndNote&gt;</w:instrText>
      </w:r>
      <w:r w:rsidR="00AD2441">
        <w:rPr>
          <w:rFonts w:asciiTheme="minorHAnsi" w:eastAsia="Palatino" w:hAnsiTheme="minorHAnsi" w:cs="Palatino"/>
          <w:lang w:val="en-US"/>
        </w:rPr>
        <w:fldChar w:fldCharType="separate"/>
      </w:r>
      <w:r w:rsidR="00AD2441">
        <w:rPr>
          <w:rFonts w:asciiTheme="minorHAnsi" w:eastAsia="Palatino" w:hAnsiTheme="minorHAnsi" w:cs="Palatino"/>
          <w:noProof/>
          <w:lang w:val="en-US"/>
        </w:rPr>
        <w:t>(Groenen et al., 2009)</w:t>
      </w:r>
      <w:r w:rsidR="00AD2441">
        <w:rPr>
          <w:rFonts w:asciiTheme="minorHAnsi" w:eastAsia="Palatino" w:hAnsiTheme="minorHAnsi" w:cs="Palatino"/>
          <w:lang w:val="en-US"/>
        </w:rPr>
        <w:fldChar w:fldCharType="end"/>
      </w:r>
      <w:r w:rsidRPr="004A09B6">
        <w:rPr>
          <w:rFonts w:asciiTheme="minorHAnsi" w:eastAsia="Palatino" w:hAnsiTheme="minorHAnsi" w:cs="Palatino"/>
          <w:lang w:val="en-US"/>
        </w:rPr>
        <w:t xml:space="preserve"> to the Galgal4 reference genome, using USCS </w:t>
      </w:r>
      <w:proofErr w:type="spellStart"/>
      <w:r w:rsidRPr="004A09B6">
        <w:rPr>
          <w:rFonts w:asciiTheme="minorHAnsi" w:eastAsia="Palatino" w:hAnsiTheme="minorHAnsi" w:cs="Palatino"/>
          <w:lang w:val="en-US"/>
        </w:rPr>
        <w:t>LiftOver</w:t>
      </w:r>
      <w:proofErr w:type="spellEnd"/>
      <w:r w:rsidRPr="004A09B6">
        <w:rPr>
          <w:rFonts w:asciiTheme="minorHAnsi" w:eastAsia="Palatino" w:hAnsiTheme="minorHAnsi" w:cs="Palatino"/>
          <w:lang w:val="en-US"/>
        </w:rPr>
        <w:t xml:space="preserve">. We calculated the recombination rate estimates (in </w:t>
      </w:r>
      <w:proofErr w:type="spellStart"/>
      <w:r w:rsidRPr="004A09B6">
        <w:rPr>
          <w:rFonts w:asciiTheme="minorHAnsi" w:eastAsia="Palatino" w:hAnsiTheme="minorHAnsi" w:cs="Palatino"/>
          <w:lang w:val="en-US"/>
        </w:rPr>
        <w:t>cM</w:t>
      </w:r>
      <w:proofErr w:type="spellEnd"/>
      <w:r w:rsidRPr="004A09B6">
        <w:rPr>
          <w:rFonts w:asciiTheme="minorHAnsi" w:eastAsia="Palatino" w:hAnsiTheme="minorHAnsi" w:cs="Palatino"/>
          <w:lang w:val="en-US"/>
        </w:rPr>
        <w:t>/</w:t>
      </w:r>
      <w:proofErr w:type="spellStart"/>
      <w:r w:rsidRPr="004A09B6">
        <w:rPr>
          <w:rFonts w:asciiTheme="minorHAnsi" w:eastAsia="Palatino" w:hAnsiTheme="minorHAnsi" w:cs="Palatino"/>
          <w:lang w:val="en-US"/>
        </w:rPr>
        <w:t>Mbp</w:t>
      </w:r>
      <w:proofErr w:type="spellEnd"/>
      <w:r w:rsidRPr="004A09B6">
        <w:rPr>
          <w:rFonts w:asciiTheme="minorHAnsi" w:eastAsia="Palatino" w:hAnsiTheme="minorHAnsi" w:cs="Palatino"/>
          <w:lang w:val="en-US"/>
        </w:rPr>
        <w:t xml:space="preserve">) for each inter-marker interval, lifted the intervals between reference genomes, and then calculated the weighted average of recombination rate in 500 </w:t>
      </w:r>
      <w:proofErr w:type="spellStart"/>
      <w:r w:rsidRPr="004A09B6">
        <w:rPr>
          <w:rFonts w:asciiTheme="minorHAnsi" w:eastAsia="Palatino" w:hAnsiTheme="minorHAnsi" w:cs="Palatino"/>
          <w:lang w:val="en-US"/>
        </w:rPr>
        <w:t>kbp</w:t>
      </w:r>
      <w:proofErr w:type="spellEnd"/>
      <w:r w:rsidRPr="004A09B6">
        <w:rPr>
          <w:rFonts w:asciiTheme="minorHAnsi" w:eastAsia="Palatino" w:hAnsiTheme="minorHAnsi" w:cs="Palatino"/>
          <w:lang w:val="en-US"/>
        </w:rPr>
        <w:t xml:space="preserve"> windows on the Galgal4 reference genome.</w:t>
      </w:r>
    </w:p>
    <w:p w14:paraId="144058EE" w14:textId="3310BB87" w:rsidR="00BC3C87" w:rsidRDefault="00BC3C87" w:rsidP="00A3420B">
      <w:pPr>
        <w:spacing w:after="60" w:line="360" w:lineRule="auto"/>
        <w:rPr>
          <w:rFonts w:asciiTheme="minorHAnsi" w:eastAsia="Palatino" w:hAnsiTheme="minorHAnsi" w:cs="Palatino"/>
          <w:lang w:val="en-US"/>
        </w:rPr>
      </w:pPr>
    </w:p>
    <w:p w14:paraId="23F6E756" w14:textId="1BC6AB17" w:rsidR="00BC3C87" w:rsidRDefault="00BC3C87" w:rsidP="00A3420B">
      <w:pPr>
        <w:spacing w:after="60" w:line="360" w:lineRule="auto"/>
        <w:rPr>
          <w:rFonts w:asciiTheme="minorHAnsi" w:eastAsia="Palatino" w:hAnsiTheme="minorHAnsi" w:cs="Palatino"/>
          <w:b/>
          <w:bCs/>
          <w:lang w:val="en-US"/>
        </w:rPr>
      </w:pPr>
      <w:r>
        <w:rPr>
          <w:rFonts w:asciiTheme="minorHAnsi" w:eastAsia="Palatino" w:hAnsiTheme="minorHAnsi" w:cs="Palatino"/>
          <w:b/>
          <w:bCs/>
          <w:lang w:val="en-US"/>
        </w:rPr>
        <w:t>Read coverage in sweep regions</w:t>
      </w:r>
    </w:p>
    <w:p w14:paraId="2F9E5CF6" w14:textId="58A9A379" w:rsidR="00BC3C87" w:rsidRPr="00AD2441" w:rsidRDefault="00BC3C87" w:rsidP="00A3420B">
      <w:pPr>
        <w:spacing w:after="60" w:line="360" w:lineRule="auto"/>
        <w:rPr>
          <w:rFonts w:asciiTheme="minorHAnsi" w:eastAsia="Palatino" w:hAnsiTheme="minorHAnsi" w:cs="Palatino"/>
          <w:lang w:val="en-US"/>
        </w:rPr>
      </w:pPr>
      <w:r>
        <w:rPr>
          <w:rFonts w:asciiTheme="minorHAnsi" w:eastAsia="Palatino" w:hAnsiTheme="minorHAnsi" w:cs="Palatino"/>
          <w:lang w:val="en-US"/>
        </w:rPr>
        <w:t xml:space="preserve">We calculated the coverage of reads in 1 </w:t>
      </w:r>
      <w:proofErr w:type="spellStart"/>
      <w:r>
        <w:rPr>
          <w:rFonts w:asciiTheme="minorHAnsi" w:eastAsia="Palatino" w:hAnsiTheme="minorHAnsi" w:cs="Palatino"/>
          <w:lang w:val="en-US"/>
        </w:rPr>
        <w:t>kbp</w:t>
      </w:r>
      <w:proofErr w:type="spellEnd"/>
      <w:r>
        <w:rPr>
          <w:rFonts w:asciiTheme="minorHAnsi" w:eastAsia="Palatino" w:hAnsiTheme="minorHAnsi" w:cs="Palatino"/>
          <w:lang w:val="en-US"/>
        </w:rPr>
        <w:t xml:space="preserve"> windows throughout the genome using </w:t>
      </w:r>
      <w:proofErr w:type="spellStart"/>
      <w:r>
        <w:rPr>
          <w:rFonts w:asciiTheme="minorHAnsi" w:eastAsia="Palatino" w:hAnsiTheme="minorHAnsi" w:cs="Palatino"/>
          <w:lang w:val="en-US"/>
        </w:rPr>
        <w:t>bedtools</w:t>
      </w:r>
      <w:proofErr w:type="spellEnd"/>
      <w:r>
        <w:rPr>
          <w:rFonts w:asciiTheme="minorHAnsi" w:eastAsia="Palatino" w:hAnsiTheme="minorHAnsi" w:cs="Palatino"/>
          <w:lang w:val="en-US"/>
        </w:rPr>
        <w:t xml:space="preserve"> coverage</w:t>
      </w:r>
      <w:r w:rsidR="00AD2441">
        <w:rPr>
          <w:rFonts w:asciiTheme="minorHAnsi" w:eastAsia="Palatino" w:hAnsiTheme="minorHAnsi" w:cs="Palatino"/>
          <w:lang w:val="en-US"/>
        </w:rPr>
        <w:t xml:space="preserve"> </w:t>
      </w:r>
      <w:r w:rsidR="00AD2441">
        <w:rPr>
          <w:rFonts w:asciiTheme="minorHAnsi" w:eastAsia="Palatino" w:hAnsiTheme="minorHAnsi" w:cs="Palatino"/>
          <w:lang w:val="en-US"/>
        </w:rPr>
        <w:fldChar w:fldCharType="begin"/>
      </w:r>
      <w:r w:rsidR="00AD2441">
        <w:rPr>
          <w:rFonts w:asciiTheme="minorHAnsi" w:eastAsia="Palatino" w:hAnsiTheme="minorHAnsi" w:cs="Palatino"/>
          <w:lang w:val="en-US"/>
        </w:rPr>
        <w:instrText xml:space="preserve"> ADDIN EN.CITE &lt;EndNote&gt;&lt;Cite&gt;&lt;Author&gt;Quinlan&lt;/Author&gt;&lt;Year&gt;2014&lt;/Year&gt;&lt;RecNum&gt;2200&lt;/RecNum&gt;&lt;DisplayText&gt;(Quinlan, 2014)&lt;/DisplayText&gt;&lt;record&gt;&lt;rec-number&gt;2200&lt;/rec-number&gt;&lt;foreign-keys&gt;&lt;key app="EN" db-id="wtdwz02w6dfzvgex5xpxwpt8eax2fvfzefre" timestamp="1632817654"&gt;2200&lt;/key&gt;&lt;/foreign-keys&gt;&lt;ref-type name="Journal Article"&gt;17&lt;/ref-type&gt;&lt;contributors&gt;&lt;authors&gt;&lt;author&gt;Quinlan, Aaron R&lt;/author&gt;&lt;/authors&gt;&lt;/contributors&gt;&lt;titles&gt;&lt;title&gt;BEDTools: the Swiss‐army tool for genome feature analysis&lt;/title&gt;&lt;secondary-title&gt;Current protocols in bioinformatics&lt;/secondary-title&gt;&lt;/titles&gt;&lt;periodical&gt;&lt;full-title&gt;Current protocols in bioinformatics&lt;/full-title&gt;&lt;/periodical&gt;&lt;pages&gt;11.12. 1-11.12. 34&lt;/pages&gt;&lt;volume&gt;47&lt;/volume&gt;&lt;number&gt;1&lt;/number&gt;&lt;dates&gt;&lt;year&gt;2014&lt;/year&gt;&lt;/dates&gt;&lt;isbn&gt;1934-3396&lt;/isbn&gt;&lt;urls&gt;&lt;/urls&gt;&lt;/record&gt;&lt;/Cite&gt;&lt;/EndNote&gt;</w:instrText>
      </w:r>
      <w:r w:rsidR="00AD2441">
        <w:rPr>
          <w:rFonts w:asciiTheme="minorHAnsi" w:eastAsia="Palatino" w:hAnsiTheme="minorHAnsi" w:cs="Palatino"/>
          <w:lang w:val="en-US"/>
        </w:rPr>
        <w:fldChar w:fldCharType="separate"/>
      </w:r>
      <w:r w:rsidR="00AD2441">
        <w:rPr>
          <w:rFonts w:asciiTheme="minorHAnsi" w:eastAsia="Palatino" w:hAnsiTheme="minorHAnsi" w:cs="Palatino"/>
          <w:noProof/>
          <w:lang w:val="en-US"/>
        </w:rPr>
        <w:t>(Quinlan, 2014)</w:t>
      </w:r>
      <w:r w:rsidR="00AD2441">
        <w:rPr>
          <w:rFonts w:asciiTheme="minorHAnsi" w:eastAsia="Palatino" w:hAnsiTheme="minorHAnsi" w:cs="Palatino"/>
          <w:lang w:val="en-US"/>
        </w:rPr>
        <w:fldChar w:fldCharType="end"/>
      </w:r>
      <w:r w:rsidR="00AD2441">
        <w:rPr>
          <w:rFonts w:asciiTheme="minorHAnsi" w:eastAsia="Palatino" w:hAnsiTheme="minorHAnsi" w:cs="Palatino"/>
          <w:lang w:val="en-US"/>
        </w:rPr>
        <w:t>.</w:t>
      </w:r>
    </w:p>
    <w:p w14:paraId="7A07D612" w14:textId="77777777" w:rsidR="00EB221B" w:rsidRDefault="00EB221B" w:rsidP="00A3420B">
      <w:pPr>
        <w:spacing w:after="60" w:line="360" w:lineRule="auto"/>
        <w:rPr>
          <w:rFonts w:asciiTheme="minorHAnsi" w:eastAsia="Palatino" w:hAnsiTheme="minorHAnsi" w:cs="Palatino"/>
          <w:sz w:val="27"/>
          <w:szCs w:val="27"/>
          <w:lang w:val="en-GB"/>
        </w:rPr>
      </w:pPr>
    </w:p>
    <w:p w14:paraId="2A8DB77C" w14:textId="30AF8DC3" w:rsidR="00D678E8" w:rsidRPr="00D678E8" w:rsidRDefault="00D678E8" w:rsidP="00491BC7">
      <w:pPr>
        <w:spacing w:after="60" w:line="360" w:lineRule="auto"/>
        <w:outlineLvl w:val="0"/>
        <w:rPr>
          <w:rFonts w:asciiTheme="minorHAnsi" w:eastAsia="Palatino" w:hAnsiTheme="minorHAnsi" w:cs="Palatino"/>
          <w:b/>
          <w:sz w:val="27"/>
          <w:szCs w:val="27"/>
          <w:lang w:val="en-GB"/>
        </w:rPr>
      </w:pPr>
      <w:r w:rsidRPr="00D678E8">
        <w:rPr>
          <w:rFonts w:asciiTheme="minorHAnsi" w:eastAsia="Palatino" w:hAnsiTheme="minorHAnsi" w:cs="Palatino"/>
          <w:b/>
          <w:sz w:val="27"/>
          <w:szCs w:val="27"/>
          <w:lang w:val="en-GB"/>
        </w:rPr>
        <w:t>Acknowledgements</w:t>
      </w:r>
    </w:p>
    <w:p w14:paraId="5110DE26" w14:textId="115ED695" w:rsidR="001E7554" w:rsidRPr="001E7554" w:rsidRDefault="00095E8D" w:rsidP="001E7554">
      <w:pPr>
        <w:rPr>
          <w:lang w:val="en-GB" w:eastAsia="en-GB"/>
        </w:rPr>
      </w:pPr>
      <w:r w:rsidRPr="00277BEA">
        <w:rPr>
          <w:rFonts w:asciiTheme="minorHAnsi" w:hAnsiTheme="minorHAnsi"/>
          <w:color w:val="333333"/>
          <w:lang w:val="en-US"/>
        </w:rPr>
        <w:t>The research was carried out within the framework of the Linköping Universi</w:t>
      </w:r>
      <w:r>
        <w:rPr>
          <w:rFonts w:asciiTheme="minorHAnsi" w:hAnsiTheme="minorHAnsi"/>
          <w:color w:val="333333"/>
          <w:lang w:val="en-US"/>
        </w:rPr>
        <w:t>ty Neuro-network. Sequencing</w:t>
      </w:r>
      <w:r w:rsidRPr="00277BEA">
        <w:rPr>
          <w:rFonts w:asciiTheme="minorHAnsi" w:hAnsiTheme="minorHAnsi"/>
          <w:color w:val="333333"/>
          <w:lang w:val="en-US"/>
        </w:rPr>
        <w:t xml:space="preserve"> was performed by the Uppsala Sequencing Center</w:t>
      </w:r>
      <w:r w:rsidR="001E7554">
        <w:rPr>
          <w:rFonts w:asciiTheme="minorHAnsi" w:hAnsiTheme="minorHAnsi"/>
          <w:color w:val="333333"/>
          <w:lang w:val="en-US"/>
        </w:rPr>
        <w:t xml:space="preserve">, part of the </w:t>
      </w:r>
      <w:proofErr w:type="spellStart"/>
      <w:r w:rsidR="001E7554">
        <w:rPr>
          <w:rFonts w:asciiTheme="minorHAnsi" w:hAnsiTheme="minorHAnsi"/>
          <w:color w:val="333333"/>
          <w:lang w:val="en-US"/>
        </w:rPr>
        <w:t>SciLifeLab</w:t>
      </w:r>
      <w:proofErr w:type="spellEnd"/>
      <w:r w:rsidRPr="00277BEA">
        <w:rPr>
          <w:rFonts w:asciiTheme="minorHAnsi" w:hAnsiTheme="minorHAnsi"/>
          <w:color w:val="333333"/>
          <w:lang w:val="en-US"/>
        </w:rPr>
        <w:t>. The project was supported by grants from the European Research Council (Consolidator grant FERALGEN 772874)</w:t>
      </w:r>
      <w:r>
        <w:rPr>
          <w:rFonts w:asciiTheme="minorHAnsi" w:hAnsiTheme="minorHAnsi"/>
          <w:color w:val="333333"/>
          <w:lang w:val="en-US"/>
        </w:rPr>
        <w:t>, the Swedish Research Council (VR)</w:t>
      </w:r>
      <w:r w:rsidRPr="00277BEA">
        <w:rPr>
          <w:rFonts w:asciiTheme="minorHAnsi" w:hAnsiTheme="minorHAnsi"/>
          <w:color w:val="333333"/>
          <w:lang w:val="en-US"/>
        </w:rPr>
        <w:t xml:space="preserve">, </w:t>
      </w:r>
      <w:r>
        <w:rPr>
          <w:rFonts w:asciiTheme="minorHAnsi" w:hAnsiTheme="minorHAnsi"/>
          <w:color w:val="333333"/>
          <w:lang w:val="en-US"/>
        </w:rPr>
        <w:t xml:space="preserve">and </w:t>
      </w:r>
      <w:r w:rsidRPr="00277BEA">
        <w:rPr>
          <w:rFonts w:asciiTheme="minorHAnsi" w:hAnsiTheme="minorHAnsi"/>
          <w:color w:val="333333"/>
          <w:lang w:val="en-US"/>
        </w:rPr>
        <w:t>the Linköping University Neuro-network.</w:t>
      </w:r>
      <w:r w:rsidR="001E7554">
        <w:rPr>
          <w:rFonts w:asciiTheme="minorHAnsi" w:hAnsiTheme="minorHAnsi"/>
          <w:color w:val="333333"/>
          <w:lang w:val="en-US"/>
        </w:rPr>
        <w:t xml:space="preserve"> </w:t>
      </w:r>
      <w:r w:rsidR="001E7554" w:rsidRPr="001E7554">
        <w:rPr>
          <w:lang w:val="en-GB" w:eastAsia="en-GB"/>
        </w:rPr>
        <w:t>The comp</w:t>
      </w:r>
      <w:r w:rsidR="001E7554">
        <w:rPr>
          <w:lang w:val="en-GB" w:eastAsia="en-GB"/>
        </w:rPr>
        <w:t xml:space="preserve">utations and data handling were </w:t>
      </w:r>
      <w:r w:rsidR="001E7554" w:rsidRPr="001E7554">
        <w:rPr>
          <w:lang w:val="en-GB" w:eastAsia="en-GB"/>
        </w:rPr>
        <w:t>enabled by resources provided by the Swedish National Infrastructure for C</w:t>
      </w:r>
      <w:r w:rsidR="001E7554">
        <w:rPr>
          <w:lang w:val="en-GB" w:eastAsia="en-GB"/>
        </w:rPr>
        <w:t>omputing (SNIC) at Uppsala and Stockholm,</w:t>
      </w:r>
      <w:r w:rsidR="001E7554" w:rsidRPr="001E7554">
        <w:rPr>
          <w:lang w:val="en-GB" w:eastAsia="en-GB"/>
        </w:rPr>
        <w:t xml:space="preserve"> partially funded by the Swedish Research Council through grant agreement no. 2018-05973</w:t>
      </w:r>
      <w:r w:rsidR="001E7554">
        <w:rPr>
          <w:lang w:val="en-GB" w:eastAsia="en-GB"/>
        </w:rPr>
        <w:t>.</w:t>
      </w:r>
    </w:p>
    <w:p w14:paraId="642C8B22" w14:textId="77777777" w:rsidR="000661DD" w:rsidRDefault="000661DD">
      <w:pPr>
        <w:rPr>
          <w:rFonts w:asciiTheme="minorHAnsi" w:eastAsia="Arial" w:hAnsiTheme="minorHAnsi" w:cs="Arial"/>
          <w:color w:val="222222"/>
          <w:sz w:val="19"/>
          <w:szCs w:val="19"/>
          <w:lang w:val="en-GB"/>
        </w:rPr>
      </w:pPr>
    </w:p>
    <w:p w14:paraId="1BE275FD" w14:textId="77777777" w:rsidR="000661DD" w:rsidRDefault="000661DD">
      <w:pPr>
        <w:rPr>
          <w:rFonts w:asciiTheme="minorHAnsi" w:eastAsia="Arial" w:hAnsiTheme="minorHAnsi" w:cs="Arial"/>
          <w:color w:val="222222"/>
          <w:sz w:val="19"/>
          <w:szCs w:val="19"/>
          <w:lang w:val="en-GB"/>
        </w:rPr>
      </w:pPr>
    </w:p>
    <w:p w14:paraId="347EC689" w14:textId="77777777" w:rsidR="000661DD" w:rsidRDefault="000661DD">
      <w:pPr>
        <w:rPr>
          <w:rFonts w:asciiTheme="minorHAnsi" w:eastAsia="Arial" w:hAnsiTheme="minorHAnsi" w:cs="Arial"/>
          <w:b/>
          <w:color w:val="222222"/>
          <w:lang w:val="en-GB"/>
        </w:rPr>
      </w:pPr>
      <w:r w:rsidRPr="003E5C34">
        <w:rPr>
          <w:rFonts w:asciiTheme="minorHAnsi" w:eastAsia="Arial" w:hAnsiTheme="minorHAnsi" w:cs="Arial"/>
          <w:b/>
          <w:color w:val="222222"/>
          <w:lang w:val="en-GB"/>
        </w:rPr>
        <w:t>Figure Legends</w:t>
      </w:r>
    </w:p>
    <w:p w14:paraId="5E225A39" w14:textId="77777777" w:rsidR="000661DD" w:rsidRDefault="000661DD">
      <w:pPr>
        <w:rPr>
          <w:rFonts w:asciiTheme="minorHAnsi" w:eastAsia="Arial" w:hAnsiTheme="minorHAnsi" w:cs="Arial"/>
          <w:color w:val="222222"/>
          <w:lang w:val="en-GB"/>
        </w:rPr>
      </w:pPr>
    </w:p>
    <w:p w14:paraId="5591E5C9" w14:textId="1D85FDFC" w:rsidR="000661DD" w:rsidRDefault="000661DD">
      <w:pPr>
        <w:rPr>
          <w:rFonts w:asciiTheme="minorHAnsi" w:eastAsia="Arial" w:hAnsiTheme="minorHAnsi" w:cs="Arial"/>
          <w:color w:val="222222"/>
          <w:lang w:val="en-GB"/>
        </w:rPr>
      </w:pPr>
      <w:r>
        <w:rPr>
          <w:rFonts w:asciiTheme="minorHAnsi" w:eastAsia="Arial" w:hAnsiTheme="minorHAnsi" w:cs="Arial"/>
          <w:color w:val="222222"/>
          <w:lang w:val="en-GB"/>
        </w:rPr>
        <w:t>Figure 1.</w:t>
      </w:r>
      <w:r w:rsidR="003E5C34">
        <w:rPr>
          <w:rFonts w:asciiTheme="minorHAnsi" w:eastAsia="Arial" w:hAnsiTheme="minorHAnsi" w:cs="Arial"/>
          <w:color w:val="222222"/>
          <w:lang w:val="en-GB"/>
        </w:rPr>
        <w:t xml:space="preserve"> </w:t>
      </w:r>
      <w:proofErr w:type="spellStart"/>
      <w:r w:rsidR="00382538" w:rsidRPr="29DE7FDD">
        <w:rPr>
          <w:rFonts w:asciiTheme="minorHAnsi" w:hAnsiTheme="minorHAnsi"/>
          <w:spacing w:val="3"/>
          <w:lang w:val="en-GB"/>
        </w:rPr>
        <w:t>Finestructure</w:t>
      </w:r>
      <w:proofErr w:type="spellEnd"/>
      <w:r w:rsidR="00382538" w:rsidRPr="29DE7FDD">
        <w:rPr>
          <w:rFonts w:asciiTheme="minorHAnsi" w:hAnsiTheme="minorHAnsi"/>
          <w:spacing w:val="3"/>
          <w:lang w:val="en-GB"/>
        </w:rPr>
        <w:t xml:space="preserve"> dendrogram assessing the relatedness of Bermudian chickens with a variety of different populations and breeds</w:t>
      </w:r>
      <w:r w:rsidR="00382538">
        <w:rPr>
          <w:rFonts w:asciiTheme="minorHAnsi" w:hAnsiTheme="minorHAnsi"/>
          <w:spacing w:val="3"/>
          <w:lang w:val="en-GB"/>
        </w:rPr>
        <w:t>. Bermudian and Hawaiian birds are marked using shaded boxes. All IDs are presented in full in supplementary table 6.</w:t>
      </w:r>
    </w:p>
    <w:p w14:paraId="1F81BD32" w14:textId="77777777" w:rsidR="000661DD" w:rsidRDefault="000661DD">
      <w:pPr>
        <w:rPr>
          <w:rFonts w:asciiTheme="minorHAnsi" w:eastAsia="Arial" w:hAnsiTheme="minorHAnsi" w:cs="Arial"/>
          <w:color w:val="222222"/>
          <w:lang w:val="en-GB"/>
        </w:rPr>
      </w:pPr>
    </w:p>
    <w:p w14:paraId="76B48983" w14:textId="77777777" w:rsidR="008305D2" w:rsidRPr="00E05F38" w:rsidRDefault="000661DD" w:rsidP="008305D2">
      <w:pPr>
        <w:rPr>
          <w:rFonts w:asciiTheme="minorHAnsi" w:hAnsiTheme="minorHAnsi"/>
          <w:lang w:val="en-GB"/>
        </w:rPr>
      </w:pPr>
      <w:r w:rsidRPr="008305D2">
        <w:rPr>
          <w:rFonts w:asciiTheme="minorHAnsi" w:eastAsia="Arial" w:hAnsiTheme="minorHAnsi" w:cs="Arial"/>
          <w:color w:val="222222"/>
          <w:lang w:val="en-GB"/>
        </w:rPr>
        <w:lastRenderedPageBreak/>
        <w:t>Figure 2.</w:t>
      </w:r>
      <w:r w:rsidR="008305D2" w:rsidRPr="008305D2">
        <w:rPr>
          <w:rFonts w:asciiTheme="minorHAnsi" w:eastAsia="Arial" w:hAnsiTheme="minorHAnsi" w:cs="Arial"/>
          <w:color w:val="222222"/>
          <w:lang w:val="en-GB"/>
        </w:rPr>
        <w:t xml:space="preserve"> </w:t>
      </w:r>
      <w:proofErr w:type="spellStart"/>
      <w:r w:rsidR="008305D2" w:rsidRPr="00E05F38">
        <w:rPr>
          <w:rFonts w:asciiTheme="minorHAnsi" w:hAnsiTheme="minorHAnsi"/>
          <w:lang w:val="en-GB"/>
        </w:rPr>
        <w:t>Chromopainter</w:t>
      </w:r>
      <w:proofErr w:type="spellEnd"/>
      <w:r w:rsidR="008305D2" w:rsidRPr="00E05F38">
        <w:rPr>
          <w:rFonts w:asciiTheme="minorHAnsi" w:hAnsiTheme="minorHAnsi"/>
          <w:lang w:val="en-GB"/>
        </w:rPr>
        <w:t xml:space="preserve"> analysis for sweeps origins. A) Comparison showing Hawaiian and Bermudian sweeps, using Red Junglefowl and domestic birds as donors. B) Bermudian sweeps showing sweep origins based on donors taken from Hawaii, Red Junglefowl and domestic birds. </w:t>
      </w:r>
    </w:p>
    <w:p w14:paraId="4F43D8D7" w14:textId="4B14C41E" w:rsidR="000661DD" w:rsidRDefault="000661DD">
      <w:pPr>
        <w:rPr>
          <w:rFonts w:asciiTheme="minorHAnsi" w:eastAsia="Arial" w:hAnsiTheme="minorHAnsi" w:cs="Arial"/>
          <w:color w:val="222222"/>
          <w:lang w:val="en-GB"/>
        </w:rPr>
      </w:pPr>
    </w:p>
    <w:p w14:paraId="28485E44" w14:textId="77777777" w:rsidR="000661DD" w:rsidRDefault="000661DD">
      <w:pPr>
        <w:rPr>
          <w:rFonts w:asciiTheme="minorHAnsi" w:eastAsia="Arial" w:hAnsiTheme="minorHAnsi" w:cs="Arial"/>
          <w:color w:val="222222"/>
          <w:lang w:val="en-GB"/>
        </w:rPr>
      </w:pPr>
    </w:p>
    <w:p w14:paraId="7B551C02" w14:textId="4F70BC24" w:rsidR="000661DD" w:rsidRDefault="000661DD">
      <w:pPr>
        <w:rPr>
          <w:rFonts w:asciiTheme="minorHAnsi" w:eastAsia="Arial" w:hAnsiTheme="minorHAnsi" w:cs="Arial"/>
          <w:color w:val="222222"/>
          <w:lang w:val="en-GB"/>
        </w:rPr>
      </w:pPr>
      <w:r>
        <w:rPr>
          <w:rFonts w:asciiTheme="minorHAnsi" w:eastAsia="Arial" w:hAnsiTheme="minorHAnsi" w:cs="Arial"/>
          <w:color w:val="222222"/>
          <w:lang w:val="en-GB"/>
        </w:rPr>
        <w:t>Figure 3.</w:t>
      </w:r>
      <w:r w:rsidR="008305D2">
        <w:rPr>
          <w:rFonts w:asciiTheme="minorHAnsi" w:eastAsia="Arial" w:hAnsiTheme="minorHAnsi" w:cs="Arial"/>
          <w:color w:val="222222"/>
          <w:lang w:val="en-GB"/>
        </w:rPr>
        <w:t xml:space="preserve"> </w:t>
      </w:r>
      <w:proofErr w:type="spellStart"/>
      <w:r w:rsidR="008305D2">
        <w:rPr>
          <w:rFonts w:asciiTheme="minorHAnsi" w:eastAsia="Arial" w:hAnsiTheme="minorHAnsi" w:cs="Arial"/>
          <w:color w:val="222222"/>
          <w:lang w:val="en-GB"/>
        </w:rPr>
        <w:t>Fst</w:t>
      </w:r>
      <w:proofErr w:type="spellEnd"/>
      <w:r w:rsidR="008305D2">
        <w:rPr>
          <w:rFonts w:asciiTheme="minorHAnsi" w:eastAsia="Arial" w:hAnsiTheme="minorHAnsi" w:cs="Arial"/>
          <w:color w:val="222222"/>
          <w:lang w:val="en-GB"/>
        </w:rPr>
        <w:t xml:space="preserve"> measures at Bermudian sweeps, comparing against Hawaiian, domestic and Red Junglefowl populations.</w:t>
      </w:r>
    </w:p>
    <w:p w14:paraId="658D8BE6" w14:textId="77777777" w:rsidR="00AF7F58" w:rsidRDefault="00AF7F58">
      <w:pPr>
        <w:rPr>
          <w:rFonts w:asciiTheme="minorHAnsi" w:eastAsia="Arial" w:hAnsiTheme="minorHAnsi" w:cs="Arial"/>
          <w:color w:val="222222"/>
          <w:lang w:val="en-GB"/>
        </w:rPr>
      </w:pPr>
    </w:p>
    <w:p w14:paraId="31363953" w14:textId="5BAE1024" w:rsidR="00AF7F58" w:rsidRDefault="00AF7F58">
      <w:pPr>
        <w:rPr>
          <w:rFonts w:asciiTheme="minorHAnsi" w:eastAsia="Arial" w:hAnsiTheme="minorHAnsi" w:cs="Arial"/>
          <w:color w:val="222222"/>
          <w:lang w:val="en-GB"/>
        </w:rPr>
      </w:pPr>
      <w:r>
        <w:rPr>
          <w:rFonts w:asciiTheme="minorHAnsi" w:eastAsia="Arial" w:hAnsiTheme="minorHAnsi" w:cs="Arial"/>
          <w:color w:val="222222"/>
          <w:lang w:val="en-GB"/>
        </w:rPr>
        <w:t xml:space="preserve">Supplementary Figure 1. Coverage of sweep regions (A) and overlap between sweeps and putative structural variants (B). </w:t>
      </w:r>
      <w:r w:rsidR="008C0EDF">
        <w:rPr>
          <w:rFonts w:asciiTheme="minorHAnsi" w:eastAsia="Arial" w:hAnsiTheme="minorHAnsi" w:cs="Arial"/>
          <w:color w:val="222222"/>
          <w:lang w:val="en-GB"/>
        </w:rPr>
        <w:t xml:space="preserve">Sequence coverage of the sweeps are illustrated, with the sweeps divided into </w:t>
      </w:r>
      <w:r w:rsidR="00854BB3">
        <w:rPr>
          <w:rFonts w:asciiTheme="minorHAnsi" w:eastAsia="Arial" w:hAnsiTheme="minorHAnsi" w:cs="Arial"/>
          <w:color w:val="222222"/>
          <w:lang w:val="en-GB"/>
        </w:rPr>
        <w:t xml:space="preserve">those detected by both Hp and </w:t>
      </w:r>
      <w:proofErr w:type="spellStart"/>
      <w:r w:rsidR="00854BB3">
        <w:rPr>
          <w:rFonts w:asciiTheme="minorHAnsi" w:eastAsia="Arial" w:hAnsiTheme="minorHAnsi" w:cs="Arial"/>
          <w:color w:val="222222"/>
          <w:lang w:val="en-GB"/>
        </w:rPr>
        <w:t>Tajimas</w:t>
      </w:r>
      <w:proofErr w:type="spellEnd"/>
      <w:r w:rsidR="00854BB3">
        <w:rPr>
          <w:rFonts w:asciiTheme="minorHAnsi" w:eastAsia="Arial" w:hAnsiTheme="minorHAnsi" w:cs="Arial"/>
          <w:color w:val="222222"/>
          <w:lang w:val="en-GB"/>
        </w:rPr>
        <w:t xml:space="preserve"> D, those detected by Hp, and those detected by Tajima’s D. These are compared against the average number of reads/ 10kb bin over the whole genome (A). </w:t>
      </w:r>
      <w:r w:rsidR="00E55EC8">
        <w:rPr>
          <w:rFonts w:asciiTheme="minorHAnsi" w:eastAsia="Arial" w:hAnsiTheme="minorHAnsi" w:cs="Arial"/>
          <w:color w:val="222222"/>
          <w:lang w:val="en-GB"/>
        </w:rPr>
        <w:t>Four sweeps had an overlap with either inversions or deletions (B). In the case of the deletions, these were significant at the full significance threshold (with all filtering enabled), however the putative inversions were only significant with the reduced filtering.</w:t>
      </w:r>
    </w:p>
    <w:p w14:paraId="3FAE253F" w14:textId="3A3DFA6D" w:rsidR="00DA25F9" w:rsidRDefault="00DA25F9">
      <w:pPr>
        <w:rPr>
          <w:rFonts w:asciiTheme="minorHAnsi" w:eastAsia="Arial" w:hAnsiTheme="minorHAnsi" w:cs="Arial"/>
          <w:color w:val="222222"/>
          <w:lang w:val="en-GB"/>
        </w:rPr>
      </w:pPr>
    </w:p>
    <w:p w14:paraId="76BCEF00" w14:textId="64F9A307" w:rsidR="00DA25F9" w:rsidRPr="00AD2441" w:rsidRDefault="00DA25F9">
      <w:pPr>
        <w:rPr>
          <w:rFonts w:asciiTheme="minorHAnsi" w:eastAsia="Arial" w:hAnsiTheme="minorHAnsi" w:cs="Arial"/>
          <w:color w:val="222222"/>
          <w:lang w:val="en-US"/>
        </w:rPr>
      </w:pPr>
      <w:r>
        <w:rPr>
          <w:rFonts w:asciiTheme="minorHAnsi" w:eastAsia="Arial" w:hAnsiTheme="minorHAnsi" w:cs="Arial"/>
          <w:color w:val="222222"/>
          <w:lang w:val="en-GB"/>
        </w:rPr>
        <w:t xml:space="preserve">Supplementary Figure 2. </w:t>
      </w:r>
      <w:r w:rsidRPr="00DA25F9">
        <w:rPr>
          <w:rFonts w:asciiTheme="minorHAnsi" w:eastAsia="Arial" w:hAnsiTheme="minorHAnsi" w:cs="Arial"/>
          <w:color w:val="222222"/>
          <w:lang w:val="en-GB"/>
        </w:rPr>
        <w:t xml:space="preserve">Recombination rate in regions overlapping signatures of selection. The horizontal axis </w:t>
      </w:r>
      <w:proofErr w:type="gramStart"/>
      <w:r w:rsidRPr="00DA25F9">
        <w:rPr>
          <w:rFonts w:asciiTheme="minorHAnsi" w:eastAsia="Arial" w:hAnsiTheme="minorHAnsi" w:cs="Arial"/>
          <w:color w:val="222222"/>
          <w:lang w:val="en-GB"/>
        </w:rPr>
        <w:t>show</w:t>
      </w:r>
      <w:proofErr w:type="gramEnd"/>
      <w:r w:rsidRPr="00DA25F9">
        <w:rPr>
          <w:rFonts w:asciiTheme="minorHAnsi" w:eastAsia="Arial" w:hAnsiTheme="minorHAnsi" w:cs="Arial"/>
          <w:color w:val="222222"/>
          <w:lang w:val="en-GB"/>
        </w:rPr>
        <w:t xml:space="preserve"> the different sets of sweeps (Hp sweeps, Tajima’s D sweeps and the overlap) and the whole genome as a background. The points are recombination rates (</w:t>
      </w:r>
      <w:proofErr w:type="spellStart"/>
      <w:r w:rsidRPr="00DA25F9">
        <w:rPr>
          <w:rFonts w:asciiTheme="minorHAnsi" w:eastAsia="Arial" w:hAnsiTheme="minorHAnsi" w:cs="Arial"/>
          <w:color w:val="222222"/>
          <w:lang w:val="en-GB"/>
        </w:rPr>
        <w:t>cM</w:t>
      </w:r>
      <w:proofErr w:type="spellEnd"/>
      <w:r w:rsidRPr="00DA25F9">
        <w:rPr>
          <w:rFonts w:asciiTheme="minorHAnsi" w:eastAsia="Arial" w:hAnsiTheme="minorHAnsi" w:cs="Arial"/>
          <w:color w:val="222222"/>
          <w:lang w:val="en-GB"/>
        </w:rPr>
        <w:t>/</w:t>
      </w:r>
      <w:proofErr w:type="spellStart"/>
      <w:r w:rsidRPr="00DA25F9">
        <w:rPr>
          <w:rFonts w:asciiTheme="minorHAnsi" w:eastAsia="Arial" w:hAnsiTheme="minorHAnsi" w:cs="Arial"/>
          <w:color w:val="222222"/>
          <w:lang w:val="en-GB"/>
        </w:rPr>
        <w:t>Mbp</w:t>
      </w:r>
      <w:proofErr w:type="spellEnd"/>
      <w:r w:rsidRPr="00DA25F9">
        <w:rPr>
          <w:rFonts w:asciiTheme="minorHAnsi" w:eastAsia="Arial" w:hAnsiTheme="minorHAnsi" w:cs="Arial"/>
          <w:color w:val="222222"/>
          <w:lang w:val="en-GB"/>
        </w:rPr>
        <w:t xml:space="preserve">) in 500 </w:t>
      </w:r>
      <w:proofErr w:type="spellStart"/>
      <w:r w:rsidRPr="00DA25F9">
        <w:rPr>
          <w:rFonts w:asciiTheme="minorHAnsi" w:eastAsia="Arial" w:hAnsiTheme="minorHAnsi" w:cs="Arial"/>
          <w:color w:val="222222"/>
          <w:lang w:val="en-GB"/>
        </w:rPr>
        <w:t>kbp</w:t>
      </w:r>
      <w:proofErr w:type="spellEnd"/>
      <w:r w:rsidRPr="00DA25F9">
        <w:rPr>
          <w:rFonts w:asciiTheme="minorHAnsi" w:eastAsia="Arial" w:hAnsiTheme="minorHAnsi" w:cs="Arial"/>
          <w:color w:val="222222"/>
          <w:lang w:val="en-GB"/>
        </w:rPr>
        <w:t xml:space="preserve"> windows covering the genome. The blue line is the median of the whole genome, and the red points the median of each set of sweeps.</w:t>
      </w:r>
    </w:p>
    <w:p w14:paraId="3E72F56F" w14:textId="6954E849" w:rsidR="00597469" w:rsidRDefault="00597469">
      <w:pPr>
        <w:rPr>
          <w:rFonts w:asciiTheme="minorHAnsi" w:eastAsia="Arial" w:hAnsiTheme="minorHAnsi" w:cs="Arial"/>
          <w:b/>
          <w:color w:val="222222"/>
          <w:lang w:val="en-GB"/>
        </w:rPr>
      </w:pPr>
      <w:r w:rsidRPr="003E5C34">
        <w:rPr>
          <w:rFonts w:asciiTheme="minorHAnsi" w:eastAsia="Arial" w:hAnsiTheme="minorHAnsi" w:cs="Arial"/>
          <w:b/>
          <w:color w:val="222222"/>
          <w:lang w:val="en-GB"/>
        </w:rPr>
        <w:br w:type="page"/>
      </w:r>
    </w:p>
    <w:p w14:paraId="7F770526" w14:textId="77777777" w:rsidR="00C65D45" w:rsidRDefault="00C65D45">
      <w:pPr>
        <w:rPr>
          <w:rFonts w:asciiTheme="minorHAnsi" w:eastAsia="Arial" w:hAnsiTheme="minorHAnsi" w:cs="Arial"/>
          <w:b/>
          <w:color w:val="222222"/>
          <w:lang w:val="en-GB"/>
        </w:rPr>
      </w:pPr>
      <w:r>
        <w:rPr>
          <w:rFonts w:asciiTheme="minorHAnsi" w:eastAsia="Arial" w:hAnsiTheme="minorHAnsi" w:cs="Arial"/>
          <w:b/>
          <w:color w:val="222222"/>
          <w:lang w:val="en-GB"/>
        </w:rPr>
        <w:lastRenderedPageBreak/>
        <w:t>Figure 1.</w:t>
      </w:r>
    </w:p>
    <w:p w14:paraId="44FBC7CD" w14:textId="39007474" w:rsidR="00C65D45" w:rsidRDefault="00050BF8">
      <w:pPr>
        <w:rPr>
          <w:rFonts w:asciiTheme="minorHAnsi" w:eastAsia="Arial" w:hAnsiTheme="minorHAnsi" w:cs="Arial"/>
          <w:b/>
          <w:color w:val="222222"/>
          <w:lang w:val="en-GB"/>
        </w:rPr>
      </w:pPr>
      <w:r>
        <w:rPr>
          <w:rFonts w:asciiTheme="minorHAnsi" w:eastAsia="Arial" w:hAnsiTheme="minorHAnsi" w:cs="Arial"/>
          <w:b/>
          <w:color w:val="222222"/>
          <w:lang w:val="en-GB"/>
        </w:rPr>
        <w:t>Attached separately</w:t>
      </w:r>
    </w:p>
    <w:p w14:paraId="716C1055" w14:textId="77777777" w:rsidR="00C65D45" w:rsidRDefault="00C65D45">
      <w:pPr>
        <w:rPr>
          <w:rFonts w:asciiTheme="minorHAnsi" w:eastAsia="Arial" w:hAnsiTheme="minorHAnsi" w:cs="Arial"/>
          <w:b/>
          <w:color w:val="222222"/>
          <w:lang w:val="en-GB"/>
        </w:rPr>
      </w:pPr>
      <w:r>
        <w:rPr>
          <w:rFonts w:asciiTheme="minorHAnsi" w:eastAsia="Arial" w:hAnsiTheme="minorHAnsi" w:cs="Arial"/>
          <w:b/>
          <w:color w:val="222222"/>
          <w:lang w:val="en-GB"/>
        </w:rPr>
        <w:br w:type="page"/>
      </w:r>
    </w:p>
    <w:p w14:paraId="59BB8F2E" w14:textId="77777777" w:rsidR="00C65D45" w:rsidRDefault="00C65D45">
      <w:pPr>
        <w:rPr>
          <w:rFonts w:asciiTheme="minorHAnsi" w:eastAsia="Arial" w:hAnsiTheme="minorHAnsi" w:cs="Arial"/>
          <w:b/>
          <w:color w:val="222222"/>
          <w:lang w:val="en-GB"/>
        </w:rPr>
      </w:pPr>
      <w:r>
        <w:rPr>
          <w:rFonts w:asciiTheme="minorHAnsi" w:eastAsia="Arial" w:hAnsiTheme="minorHAnsi" w:cs="Arial"/>
          <w:b/>
          <w:color w:val="222222"/>
          <w:lang w:val="en-GB"/>
        </w:rPr>
        <w:lastRenderedPageBreak/>
        <w:t>Figure 2.</w:t>
      </w:r>
    </w:p>
    <w:p w14:paraId="72561C2E" w14:textId="77777777" w:rsidR="00C65D45" w:rsidRDefault="00C65D45">
      <w:pPr>
        <w:rPr>
          <w:rFonts w:asciiTheme="minorHAnsi" w:eastAsia="Arial" w:hAnsiTheme="minorHAnsi" w:cs="Arial"/>
          <w:b/>
          <w:color w:val="222222"/>
          <w:lang w:val="en-GB"/>
        </w:rPr>
      </w:pPr>
      <w:r>
        <w:rPr>
          <w:rFonts w:asciiTheme="minorHAnsi" w:eastAsia="Arial" w:hAnsiTheme="minorHAnsi" w:cs="Arial"/>
          <w:b/>
          <w:noProof/>
          <w:color w:val="222222"/>
          <w:lang w:val="en-GB" w:eastAsia="en-GB"/>
        </w:rPr>
        <w:drawing>
          <wp:inline distT="0" distB="0" distL="0" distR="0" wp14:anchorId="56B20611" wp14:editId="33E1A3CF">
            <wp:extent cx="5756910" cy="3046442"/>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3046442"/>
                    </a:xfrm>
                    <a:prstGeom prst="rect">
                      <a:avLst/>
                    </a:prstGeom>
                    <a:noFill/>
                    <a:ln>
                      <a:noFill/>
                    </a:ln>
                  </pic:spPr>
                </pic:pic>
              </a:graphicData>
            </a:graphic>
          </wp:inline>
        </w:drawing>
      </w:r>
    </w:p>
    <w:p w14:paraId="03C32A80" w14:textId="77777777" w:rsidR="00C65D45" w:rsidRDefault="00C65D45">
      <w:pPr>
        <w:rPr>
          <w:rFonts w:asciiTheme="minorHAnsi" w:eastAsia="Arial" w:hAnsiTheme="minorHAnsi" w:cs="Arial"/>
          <w:b/>
          <w:color w:val="222222"/>
          <w:lang w:val="en-GB"/>
        </w:rPr>
      </w:pPr>
      <w:r>
        <w:rPr>
          <w:rFonts w:asciiTheme="minorHAnsi" w:eastAsia="Arial" w:hAnsiTheme="minorHAnsi" w:cs="Arial"/>
          <w:b/>
          <w:color w:val="222222"/>
          <w:lang w:val="en-GB"/>
        </w:rPr>
        <w:br w:type="page"/>
      </w:r>
    </w:p>
    <w:p w14:paraId="71422EFD" w14:textId="77777777" w:rsidR="00C65D45" w:rsidRDefault="00C65D45">
      <w:pPr>
        <w:rPr>
          <w:rFonts w:asciiTheme="minorHAnsi" w:eastAsia="Arial" w:hAnsiTheme="minorHAnsi" w:cs="Arial"/>
          <w:b/>
          <w:color w:val="222222"/>
          <w:lang w:val="en-GB"/>
        </w:rPr>
      </w:pPr>
      <w:r>
        <w:rPr>
          <w:rFonts w:asciiTheme="minorHAnsi" w:eastAsia="Arial" w:hAnsiTheme="minorHAnsi" w:cs="Arial"/>
          <w:b/>
          <w:color w:val="222222"/>
          <w:lang w:val="en-GB"/>
        </w:rPr>
        <w:lastRenderedPageBreak/>
        <w:t>Figure 3.</w:t>
      </w:r>
    </w:p>
    <w:p w14:paraId="379A6F0B" w14:textId="77777777" w:rsidR="008C3637" w:rsidRDefault="00C65D45">
      <w:pPr>
        <w:rPr>
          <w:rFonts w:asciiTheme="minorHAnsi" w:eastAsia="Arial" w:hAnsiTheme="minorHAnsi" w:cs="Arial"/>
          <w:b/>
          <w:color w:val="222222"/>
          <w:lang w:val="en-GB"/>
        </w:rPr>
      </w:pPr>
      <w:r>
        <w:rPr>
          <w:rFonts w:asciiTheme="minorHAnsi" w:eastAsia="Arial" w:hAnsiTheme="minorHAnsi" w:cs="Arial"/>
          <w:b/>
          <w:noProof/>
          <w:color w:val="222222"/>
          <w:lang w:val="en-GB" w:eastAsia="en-GB"/>
        </w:rPr>
        <w:drawing>
          <wp:inline distT="0" distB="0" distL="0" distR="0" wp14:anchorId="4DF396F9" wp14:editId="509E239B">
            <wp:extent cx="5756910" cy="407273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4072737"/>
                    </a:xfrm>
                    <a:prstGeom prst="rect">
                      <a:avLst/>
                    </a:prstGeom>
                    <a:noFill/>
                    <a:ln>
                      <a:noFill/>
                    </a:ln>
                  </pic:spPr>
                </pic:pic>
              </a:graphicData>
            </a:graphic>
          </wp:inline>
        </w:drawing>
      </w:r>
    </w:p>
    <w:p w14:paraId="67751284" w14:textId="77777777" w:rsidR="008C3637" w:rsidRDefault="008C3637">
      <w:pPr>
        <w:rPr>
          <w:rFonts w:asciiTheme="minorHAnsi" w:eastAsia="Arial" w:hAnsiTheme="minorHAnsi" w:cs="Arial"/>
          <w:b/>
          <w:color w:val="222222"/>
          <w:lang w:val="en-GB"/>
        </w:rPr>
      </w:pPr>
    </w:p>
    <w:p w14:paraId="657B5B31" w14:textId="77777777" w:rsidR="008C3637" w:rsidRDefault="008C3637">
      <w:pPr>
        <w:rPr>
          <w:rFonts w:asciiTheme="minorHAnsi" w:eastAsia="Arial" w:hAnsiTheme="minorHAnsi" w:cs="Arial"/>
          <w:b/>
          <w:color w:val="222222"/>
          <w:lang w:val="en-GB"/>
        </w:rPr>
      </w:pPr>
    </w:p>
    <w:p w14:paraId="6F4E9E22" w14:textId="77777777" w:rsidR="008C3637" w:rsidRDefault="008C3637">
      <w:pPr>
        <w:rPr>
          <w:rFonts w:asciiTheme="minorHAnsi" w:eastAsia="Arial" w:hAnsiTheme="minorHAnsi" w:cs="Arial"/>
          <w:b/>
          <w:color w:val="222222"/>
          <w:lang w:val="en-GB"/>
        </w:rPr>
      </w:pPr>
      <w:r>
        <w:rPr>
          <w:rFonts w:asciiTheme="minorHAnsi" w:eastAsia="Arial" w:hAnsiTheme="minorHAnsi" w:cs="Arial"/>
          <w:b/>
          <w:color w:val="222222"/>
          <w:lang w:val="en-GB"/>
        </w:rPr>
        <w:br w:type="page"/>
      </w:r>
    </w:p>
    <w:p w14:paraId="23B165BD" w14:textId="6E981B30" w:rsidR="008C3637" w:rsidRDefault="008C3637">
      <w:pPr>
        <w:rPr>
          <w:rFonts w:asciiTheme="minorHAnsi" w:eastAsia="Arial" w:hAnsiTheme="minorHAnsi" w:cs="Arial"/>
          <w:b/>
          <w:color w:val="222222"/>
          <w:lang w:val="en-GB"/>
        </w:rPr>
      </w:pPr>
      <w:r>
        <w:rPr>
          <w:rFonts w:asciiTheme="minorHAnsi" w:eastAsia="Arial" w:hAnsiTheme="minorHAnsi" w:cs="Arial"/>
          <w:b/>
          <w:noProof/>
          <w:color w:val="222222"/>
          <w:lang w:val="en-GB" w:eastAsia="en-GB"/>
        </w:rPr>
        <w:lastRenderedPageBreak/>
        <mc:AlternateContent>
          <mc:Choice Requires="wps">
            <w:drawing>
              <wp:anchor distT="0" distB="0" distL="114300" distR="114300" simplePos="0" relativeHeight="251659264" behindDoc="0" locked="0" layoutInCell="1" allowOverlap="1" wp14:anchorId="03724188" wp14:editId="15D816EA">
                <wp:simplePos x="0" y="0"/>
                <wp:positionH relativeFrom="column">
                  <wp:posOffset>5143500</wp:posOffset>
                </wp:positionH>
                <wp:positionV relativeFrom="paragraph">
                  <wp:posOffset>114300</wp:posOffset>
                </wp:positionV>
                <wp:extent cx="571500" cy="3429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47CB8A" w14:textId="355F0E27" w:rsidR="001E5C0B" w:rsidRPr="008C3637" w:rsidRDefault="001E5C0B">
                            <w:pPr>
                              <w:rPr>
                                <w:rFonts w:asciiTheme="minorHAnsi" w:hAnsiTheme="minorHAnsi"/>
                                <w:b/>
                              </w:rPr>
                            </w:pPr>
                            <w:r w:rsidRPr="008C3637">
                              <w:rPr>
                                <w:rFonts w:asciiTheme="minorHAnsi" w:hAnsiTheme="minorHAnsi"/>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3724188" id="_x0000_t202" coordsize="21600,21600" o:spt="202" path="m,l,21600r21600,l21600,xe">
                <v:stroke joinstyle="miter"/>
                <v:path gradientshapeok="t" o:connecttype="rect"/>
              </v:shapetype>
              <v:shape id="Text Box 5" o:spid="_x0000_s1026" type="#_x0000_t202" style="position:absolute;margin-left:405pt;margin-top:9pt;width:4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" filled="f" stroked="f">
                <v:textbox>
                  <w:txbxContent>
                    <w:p w14:paraId="4D47CB8A" w14:textId="355F0E27" w:rsidR="001E5C0B" w:rsidRPr="008C3637" w:rsidRDefault="001E5C0B">
                      <w:pPr>
                        <w:rPr>
                          <w:rFonts w:asciiTheme="minorHAnsi" w:hAnsiTheme="minorHAnsi"/>
                          <w:b/>
                        </w:rPr>
                      </w:pPr>
                      <w:r w:rsidRPr="008C3637">
                        <w:rPr>
                          <w:rFonts w:asciiTheme="minorHAnsi" w:hAnsiTheme="minorHAnsi"/>
                          <w:b/>
                        </w:rPr>
                        <w:t>A</w:t>
                      </w:r>
                    </w:p>
                  </w:txbxContent>
                </v:textbox>
                <w10:wrap type="square"/>
              </v:shape>
            </w:pict>
          </mc:Fallback>
        </mc:AlternateContent>
      </w:r>
      <w:r>
        <w:rPr>
          <w:rFonts w:asciiTheme="minorHAnsi" w:eastAsia="Arial" w:hAnsiTheme="minorHAnsi" w:cs="Arial"/>
          <w:b/>
          <w:color w:val="222222"/>
          <w:lang w:val="en-GB"/>
        </w:rPr>
        <w:t>Supplementary Figure 1.</w:t>
      </w:r>
    </w:p>
    <w:p w14:paraId="280A6981" w14:textId="77777777" w:rsidR="008B1E1C" w:rsidRDefault="008C3637">
      <w:pPr>
        <w:rPr>
          <w:rFonts w:asciiTheme="minorHAnsi" w:eastAsia="Arial" w:hAnsiTheme="minorHAnsi" w:cs="Arial"/>
          <w:b/>
          <w:color w:val="222222"/>
          <w:lang w:val="en-GB"/>
        </w:rPr>
      </w:pPr>
      <w:r>
        <w:rPr>
          <w:rFonts w:asciiTheme="minorHAnsi" w:eastAsia="Arial" w:hAnsiTheme="minorHAnsi" w:cs="Arial"/>
          <w:b/>
          <w:noProof/>
          <w:color w:val="222222"/>
          <w:lang w:val="en-GB" w:eastAsia="en-GB"/>
        </w:rPr>
        <mc:AlternateContent>
          <mc:Choice Requires="wps">
            <w:drawing>
              <wp:anchor distT="0" distB="0" distL="114300" distR="114300" simplePos="0" relativeHeight="251661312" behindDoc="0" locked="0" layoutInCell="1" allowOverlap="1" wp14:anchorId="65DE9F15" wp14:editId="7ED5433D">
                <wp:simplePos x="0" y="0"/>
                <wp:positionH relativeFrom="column">
                  <wp:posOffset>5143500</wp:posOffset>
                </wp:positionH>
                <wp:positionV relativeFrom="paragraph">
                  <wp:posOffset>2671445</wp:posOffset>
                </wp:positionV>
                <wp:extent cx="571500" cy="342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8DF42D" w14:textId="35B09576" w:rsidR="001E5C0B" w:rsidRPr="008C3637" w:rsidRDefault="001E5C0B" w:rsidP="008C3637">
                            <w:pPr>
                              <w:rPr>
                                <w:rFonts w:asciiTheme="minorHAnsi" w:hAnsiTheme="minorHAnsi"/>
                                <w:b/>
                              </w:rPr>
                            </w:pPr>
                            <w:r>
                              <w:rPr>
                                <w:rFonts w:asciiTheme="minorHAnsi" w:hAnsiTheme="minorHAnsi"/>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DE9F15" id="Text Box 6" o:spid="_x0000_s1027" type="#_x0000_t202" style="position:absolute;margin-left:405pt;margin-top:210.35pt;width:45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" filled="f" stroked="f">
                <v:textbox>
                  <w:txbxContent>
                    <w:p w14:paraId="4B8DF42D" w14:textId="35B09576" w:rsidR="001E5C0B" w:rsidRPr="008C3637" w:rsidRDefault="001E5C0B" w:rsidP="008C3637">
                      <w:pPr>
                        <w:rPr>
                          <w:rFonts w:asciiTheme="minorHAnsi" w:hAnsiTheme="minorHAnsi"/>
                          <w:b/>
                        </w:rPr>
                      </w:pPr>
                      <w:r>
                        <w:rPr>
                          <w:rFonts w:asciiTheme="minorHAnsi" w:hAnsiTheme="minorHAnsi"/>
                          <w:b/>
                        </w:rPr>
                        <w:t>B</w:t>
                      </w:r>
                    </w:p>
                  </w:txbxContent>
                </v:textbox>
                <w10:wrap type="square"/>
              </v:shape>
            </w:pict>
          </mc:Fallback>
        </mc:AlternateContent>
      </w:r>
      <w:r>
        <w:rPr>
          <w:rFonts w:asciiTheme="minorHAnsi" w:eastAsia="Arial" w:hAnsiTheme="minorHAnsi" w:cs="Arial"/>
          <w:b/>
          <w:noProof/>
          <w:color w:val="222222"/>
          <w:lang w:val="en-GB" w:eastAsia="en-GB"/>
        </w:rPr>
        <w:drawing>
          <wp:inline distT="0" distB="0" distL="0" distR="0" wp14:anchorId="45D929E9" wp14:editId="1C658CBF">
            <wp:extent cx="4911563" cy="245578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1563" cy="2455782"/>
                    </a:xfrm>
                    <a:prstGeom prst="rect">
                      <a:avLst/>
                    </a:prstGeom>
                    <a:noFill/>
                    <a:ln>
                      <a:noFill/>
                    </a:ln>
                  </pic:spPr>
                </pic:pic>
              </a:graphicData>
            </a:graphic>
          </wp:inline>
        </w:drawing>
      </w:r>
      <w:r>
        <w:rPr>
          <w:rFonts w:asciiTheme="minorHAnsi" w:eastAsia="Arial" w:hAnsiTheme="minorHAnsi" w:cs="Arial"/>
          <w:b/>
          <w:noProof/>
          <w:color w:val="222222"/>
          <w:lang w:val="en-GB" w:eastAsia="en-GB"/>
        </w:rPr>
        <w:drawing>
          <wp:inline distT="0" distB="0" distL="0" distR="0" wp14:anchorId="02D0E237" wp14:editId="1F2B352D">
            <wp:extent cx="5578756" cy="5578756"/>
            <wp:effectExtent l="0" t="0" r="9525" b="952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8756" cy="5578756"/>
                    </a:xfrm>
                    <a:prstGeom prst="rect">
                      <a:avLst/>
                    </a:prstGeom>
                    <a:noFill/>
                    <a:ln>
                      <a:noFill/>
                    </a:ln>
                  </pic:spPr>
                </pic:pic>
              </a:graphicData>
            </a:graphic>
          </wp:inline>
        </w:drawing>
      </w:r>
    </w:p>
    <w:p w14:paraId="37F32F92" w14:textId="77777777" w:rsidR="008B1E1C" w:rsidRDefault="008B1E1C">
      <w:pPr>
        <w:rPr>
          <w:rFonts w:asciiTheme="minorHAnsi" w:eastAsia="Arial" w:hAnsiTheme="minorHAnsi" w:cs="Arial"/>
          <w:b/>
          <w:color w:val="222222"/>
          <w:lang w:val="en-GB"/>
        </w:rPr>
      </w:pPr>
    </w:p>
    <w:p w14:paraId="026FE5E3" w14:textId="77777777" w:rsidR="00AD2441" w:rsidRDefault="00AD2441">
      <w:pPr>
        <w:rPr>
          <w:rFonts w:asciiTheme="minorHAnsi" w:eastAsia="Arial" w:hAnsiTheme="minorHAnsi" w:cs="Arial"/>
          <w:b/>
          <w:color w:val="222222"/>
          <w:lang w:val="en-GB"/>
        </w:rPr>
      </w:pPr>
      <w:r>
        <w:rPr>
          <w:rFonts w:asciiTheme="minorHAnsi" w:eastAsia="Arial" w:hAnsiTheme="minorHAnsi" w:cs="Arial"/>
          <w:b/>
          <w:color w:val="222222"/>
          <w:lang w:val="en-GB"/>
        </w:rPr>
        <w:br w:type="page"/>
      </w:r>
    </w:p>
    <w:p w14:paraId="20411C3B" w14:textId="5798227C" w:rsidR="008B1E1C" w:rsidRPr="00AD2441" w:rsidRDefault="008B1E1C">
      <w:pPr>
        <w:rPr>
          <w:rFonts w:asciiTheme="minorHAnsi" w:eastAsia="Arial" w:hAnsiTheme="minorHAnsi" w:cs="Arial"/>
          <w:b/>
          <w:color w:val="222222"/>
          <w:lang w:val="en-US"/>
        </w:rPr>
      </w:pPr>
      <w:r>
        <w:rPr>
          <w:rFonts w:asciiTheme="minorHAnsi" w:eastAsia="Arial" w:hAnsiTheme="minorHAnsi" w:cs="Arial"/>
          <w:b/>
          <w:color w:val="222222"/>
          <w:lang w:val="en-GB"/>
        </w:rPr>
        <w:lastRenderedPageBreak/>
        <w:t>Supplementary Figure 2.</w:t>
      </w:r>
      <w:r w:rsidR="00DA25F9">
        <w:rPr>
          <w:rFonts w:asciiTheme="minorHAnsi" w:eastAsia="Arial" w:hAnsiTheme="minorHAnsi" w:cs="Arial"/>
          <w:b/>
          <w:color w:val="222222"/>
          <w:lang w:val="en-GB"/>
        </w:rPr>
        <w:t xml:space="preserve"> </w:t>
      </w:r>
    </w:p>
    <w:p w14:paraId="3EE328DD" w14:textId="732FAEBF" w:rsidR="00C65D45" w:rsidRDefault="008B1E1C">
      <w:pPr>
        <w:rPr>
          <w:rFonts w:asciiTheme="minorHAnsi" w:eastAsia="Arial" w:hAnsiTheme="minorHAnsi" w:cs="Arial"/>
          <w:b/>
          <w:color w:val="222222"/>
          <w:lang w:val="en-GB"/>
        </w:rPr>
      </w:pPr>
      <w:r>
        <w:rPr>
          <w:noProof/>
          <w:lang w:val="en-GB" w:eastAsia="en-GB"/>
        </w:rPr>
        <w:drawing>
          <wp:inline distT="0" distB="0" distL="0" distR="0" wp14:anchorId="074FC748" wp14:editId="13A6BFC8">
            <wp:extent cx="5755640" cy="2877820"/>
            <wp:effectExtent l="0" t="0" r="0" b="5080"/>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objekt 1"/>
                    <pic:cNvPicPr/>
                  </pic:nvPicPr>
                  <pic:blipFill>
                    <a:blip r:embed="rId14">
                      <a:extLst>
                        <a:ext uri="{28A0092B-C50C-407E-A947-70E740481C1C}">
                          <a14:useLocalDpi xmlns:a14="http://schemas.microsoft.com/office/drawing/2010/main" val="0"/>
                        </a:ext>
                      </a:extLst>
                    </a:blip>
                    <a:stretch>
                      <a:fillRect/>
                    </a:stretch>
                  </pic:blipFill>
                  <pic:spPr>
                    <a:xfrm>
                      <a:off x="0" y="0"/>
                      <a:ext cx="5755640" cy="2877820"/>
                    </a:xfrm>
                    <a:prstGeom prst="rect">
                      <a:avLst/>
                    </a:prstGeom>
                  </pic:spPr>
                </pic:pic>
              </a:graphicData>
            </a:graphic>
          </wp:inline>
        </w:drawing>
      </w:r>
      <w:r w:rsidR="00C65D45">
        <w:rPr>
          <w:rFonts w:asciiTheme="minorHAnsi" w:eastAsia="Arial" w:hAnsiTheme="minorHAnsi" w:cs="Arial"/>
          <w:b/>
          <w:color w:val="222222"/>
          <w:lang w:val="en-GB"/>
        </w:rPr>
        <w:br w:type="page"/>
      </w:r>
    </w:p>
    <w:p w14:paraId="38AE11DC" w14:textId="77777777" w:rsidR="00C65D45" w:rsidRPr="003E5C34" w:rsidRDefault="00C65D45">
      <w:pPr>
        <w:rPr>
          <w:rFonts w:asciiTheme="minorHAnsi" w:eastAsia="Arial" w:hAnsiTheme="minorHAnsi" w:cs="Arial"/>
          <w:b/>
          <w:color w:val="222222"/>
          <w:lang w:val="en-GB"/>
        </w:rPr>
      </w:pPr>
    </w:p>
    <w:p w14:paraId="7C090FEB" w14:textId="0D818FB6" w:rsidR="0038709A" w:rsidRPr="00845D3D" w:rsidRDefault="0038709A" w:rsidP="00491BC7">
      <w:pPr>
        <w:spacing w:after="60" w:line="360" w:lineRule="auto"/>
        <w:outlineLvl w:val="0"/>
        <w:rPr>
          <w:rFonts w:asciiTheme="minorHAnsi" w:eastAsia="Arial" w:hAnsiTheme="minorHAnsi" w:cs="Arial"/>
          <w:color w:val="222222"/>
          <w:sz w:val="19"/>
          <w:szCs w:val="19"/>
          <w:lang w:val="en-GB"/>
        </w:rPr>
      </w:pPr>
      <w:r>
        <w:rPr>
          <w:rFonts w:asciiTheme="minorHAnsi" w:eastAsia="Arial" w:hAnsiTheme="minorHAnsi" w:cs="Arial"/>
          <w:color w:val="222222"/>
          <w:sz w:val="19"/>
          <w:szCs w:val="19"/>
          <w:lang w:val="en-GB"/>
        </w:rPr>
        <w:t>Table 1.</w:t>
      </w:r>
      <w:r w:rsidR="00306824">
        <w:rPr>
          <w:rFonts w:asciiTheme="minorHAnsi" w:eastAsia="Arial" w:hAnsiTheme="minorHAnsi" w:cs="Arial"/>
          <w:color w:val="222222"/>
          <w:sz w:val="19"/>
          <w:szCs w:val="19"/>
          <w:lang w:val="en-GB"/>
        </w:rPr>
        <w:t xml:space="preserve"> Selective Sweep regions identified by both Tajima’s D and </w:t>
      </w:r>
      <w:r w:rsidR="00597469">
        <w:rPr>
          <w:rFonts w:asciiTheme="minorHAnsi" w:eastAsia="Arial" w:hAnsiTheme="minorHAnsi" w:cs="Arial"/>
          <w:color w:val="222222"/>
          <w:sz w:val="19"/>
          <w:szCs w:val="19"/>
          <w:lang w:val="en-GB"/>
        </w:rPr>
        <w:t>Heterozygosity Deficiency Mapping</w:t>
      </w:r>
    </w:p>
    <w:p w14:paraId="28F96943" w14:textId="304BFED4" w:rsidR="6E50F6B7" w:rsidRPr="00845D3D" w:rsidRDefault="6E50F6B7" w:rsidP="00A3420B">
      <w:pPr>
        <w:spacing w:after="60" w:line="360" w:lineRule="auto"/>
        <w:rPr>
          <w:rFonts w:asciiTheme="minorHAnsi" w:eastAsia="Palatino" w:hAnsiTheme="minorHAnsi" w:cs="Palatino"/>
          <w:sz w:val="27"/>
          <w:szCs w:val="27"/>
          <w:lang w:val="en-GB"/>
        </w:rPr>
      </w:pPr>
    </w:p>
    <w:tbl>
      <w:tblPr>
        <w:tblW w:w="9282" w:type="dxa"/>
        <w:tblLook w:val="04A0" w:firstRow="1" w:lastRow="0" w:firstColumn="1" w:lastColumn="0" w:noHBand="0" w:noVBand="1"/>
      </w:tblPr>
      <w:tblGrid>
        <w:gridCol w:w="666"/>
        <w:gridCol w:w="980"/>
        <w:gridCol w:w="977"/>
        <w:gridCol w:w="977"/>
        <w:gridCol w:w="1117"/>
        <w:gridCol w:w="977"/>
        <w:gridCol w:w="834"/>
        <w:gridCol w:w="2754"/>
      </w:tblGrid>
      <w:tr w:rsidR="00C53A51" w:rsidRPr="00845D3D" w14:paraId="70EA65B2" w14:textId="350F39A6" w:rsidTr="00C53A51">
        <w:trPr>
          <w:trHeight w:val="320"/>
        </w:trPr>
        <w:tc>
          <w:tcPr>
            <w:tcW w:w="66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D92B428" w14:textId="77777777" w:rsidR="00D84A4B" w:rsidRPr="00845D3D" w:rsidRDefault="00D84A4B" w:rsidP="00C97316">
            <w:pPr>
              <w:spacing w:line="360" w:lineRule="auto"/>
              <w:rPr>
                <w:rFonts w:asciiTheme="minorHAnsi" w:hAnsiTheme="minorHAnsi" w:cs="Calibri"/>
                <w:color w:val="000000"/>
                <w:lang w:val="en-US"/>
              </w:rPr>
            </w:pPr>
            <w:r w:rsidRPr="00845D3D">
              <w:rPr>
                <w:rFonts w:asciiTheme="minorHAnsi" w:hAnsiTheme="minorHAnsi" w:cs="Calibri"/>
                <w:color w:val="000000"/>
                <w:lang w:val="en-US"/>
              </w:rPr>
              <w:t> </w:t>
            </w:r>
          </w:p>
        </w:tc>
        <w:tc>
          <w:tcPr>
            <w:tcW w:w="2934" w:type="dxa"/>
            <w:gridSpan w:val="3"/>
            <w:tcBorders>
              <w:top w:val="single" w:sz="4" w:space="0" w:color="auto"/>
              <w:left w:val="nil"/>
              <w:bottom w:val="single" w:sz="4" w:space="0" w:color="auto"/>
              <w:right w:val="single" w:sz="4" w:space="0" w:color="auto"/>
            </w:tcBorders>
            <w:shd w:val="clear" w:color="000000" w:fill="D9D9D9"/>
            <w:noWrap/>
            <w:vAlign w:val="bottom"/>
            <w:hideMark/>
          </w:tcPr>
          <w:p w14:paraId="50161C00" w14:textId="77777777" w:rsidR="00D84A4B" w:rsidRPr="00845D3D" w:rsidRDefault="00D84A4B" w:rsidP="00C97316">
            <w:pPr>
              <w:spacing w:line="360" w:lineRule="auto"/>
              <w:jc w:val="center"/>
              <w:rPr>
                <w:rFonts w:asciiTheme="minorHAnsi" w:hAnsiTheme="minorHAnsi" w:cs="Calibri"/>
                <w:b/>
                <w:bCs/>
                <w:color w:val="000000"/>
                <w:lang w:val="en-US"/>
              </w:rPr>
            </w:pPr>
            <w:r w:rsidRPr="00845D3D">
              <w:rPr>
                <w:rFonts w:asciiTheme="minorHAnsi" w:hAnsiTheme="minorHAnsi" w:cs="Calibri"/>
                <w:b/>
                <w:bCs/>
                <w:color w:val="000000"/>
                <w:lang w:val="en-US"/>
              </w:rPr>
              <w:t>Region</w:t>
            </w:r>
          </w:p>
        </w:tc>
        <w:tc>
          <w:tcPr>
            <w:tcW w:w="2928" w:type="dxa"/>
            <w:gridSpan w:val="3"/>
            <w:tcBorders>
              <w:top w:val="single" w:sz="4" w:space="0" w:color="auto"/>
              <w:left w:val="nil"/>
              <w:bottom w:val="single" w:sz="4" w:space="0" w:color="auto"/>
              <w:right w:val="single" w:sz="4" w:space="0" w:color="auto"/>
            </w:tcBorders>
            <w:shd w:val="clear" w:color="000000" w:fill="D9D9D9"/>
            <w:noWrap/>
            <w:vAlign w:val="bottom"/>
            <w:hideMark/>
          </w:tcPr>
          <w:p w14:paraId="7B3D120D" w14:textId="77777777" w:rsidR="00D84A4B" w:rsidRPr="00845D3D" w:rsidRDefault="00D84A4B" w:rsidP="00C97316">
            <w:pPr>
              <w:spacing w:line="360" w:lineRule="auto"/>
              <w:jc w:val="center"/>
              <w:rPr>
                <w:rFonts w:asciiTheme="minorHAnsi" w:hAnsiTheme="minorHAnsi" w:cs="Calibri"/>
                <w:b/>
                <w:bCs/>
                <w:color w:val="000000"/>
                <w:lang w:val="en-US"/>
              </w:rPr>
            </w:pPr>
            <w:r w:rsidRPr="00845D3D">
              <w:rPr>
                <w:rFonts w:asciiTheme="minorHAnsi" w:hAnsiTheme="minorHAnsi" w:cs="Calibri"/>
                <w:b/>
                <w:bCs/>
                <w:color w:val="000000"/>
                <w:lang w:val="en-US"/>
              </w:rPr>
              <w:t>Intersect</w:t>
            </w:r>
          </w:p>
        </w:tc>
        <w:tc>
          <w:tcPr>
            <w:tcW w:w="2754" w:type="dxa"/>
            <w:tcBorders>
              <w:top w:val="single" w:sz="4" w:space="0" w:color="auto"/>
              <w:left w:val="nil"/>
              <w:bottom w:val="single" w:sz="4" w:space="0" w:color="auto"/>
              <w:right w:val="single" w:sz="4" w:space="0" w:color="auto"/>
            </w:tcBorders>
            <w:shd w:val="clear" w:color="000000" w:fill="D9D9D9"/>
          </w:tcPr>
          <w:p w14:paraId="242354C5" w14:textId="77777777" w:rsidR="00D84A4B" w:rsidRPr="00845D3D" w:rsidRDefault="00D84A4B" w:rsidP="00C97316">
            <w:pPr>
              <w:spacing w:line="360" w:lineRule="auto"/>
              <w:jc w:val="center"/>
              <w:rPr>
                <w:rFonts w:asciiTheme="minorHAnsi" w:hAnsiTheme="minorHAnsi" w:cs="Calibri"/>
                <w:b/>
                <w:bCs/>
                <w:color w:val="000000"/>
                <w:lang w:val="en-US"/>
              </w:rPr>
            </w:pPr>
          </w:p>
        </w:tc>
      </w:tr>
      <w:tr w:rsidR="00C53A51" w:rsidRPr="00845D3D" w14:paraId="7A6277DF" w14:textId="7A77DDA2" w:rsidTr="00C53A51">
        <w:trPr>
          <w:trHeight w:val="320"/>
        </w:trPr>
        <w:tc>
          <w:tcPr>
            <w:tcW w:w="666" w:type="dxa"/>
            <w:tcBorders>
              <w:top w:val="nil"/>
              <w:left w:val="single" w:sz="4" w:space="0" w:color="auto"/>
              <w:bottom w:val="single" w:sz="4" w:space="0" w:color="auto"/>
              <w:right w:val="single" w:sz="4" w:space="0" w:color="auto"/>
            </w:tcBorders>
            <w:shd w:val="clear" w:color="000000" w:fill="D9D9D9"/>
            <w:noWrap/>
            <w:vAlign w:val="bottom"/>
            <w:hideMark/>
          </w:tcPr>
          <w:p w14:paraId="6B4C49EF" w14:textId="77777777" w:rsidR="00D84A4B" w:rsidRPr="00845D3D" w:rsidRDefault="00D84A4B" w:rsidP="00D84A4B">
            <w:pPr>
              <w:spacing w:line="360" w:lineRule="auto"/>
              <w:rPr>
                <w:rFonts w:asciiTheme="minorHAnsi" w:hAnsiTheme="minorHAnsi" w:cs="Calibri"/>
                <w:b/>
                <w:bCs/>
                <w:color w:val="000000"/>
                <w:lang w:val="en-US"/>
              </w:rPr>
            </w:pPr>
            <w:proofErr w:type="spellStart"/>
            <w:r w:rsidRPr="00845D3D">
              <w:rPr>
                <w:rFonts w:asciiTheme="minorHAnsi" w:hAnsiTheme="minorHAnsi" w:cs="Calibri"/>
                <w:b/>
                <w:bCs/>
                <w:color w:val="000000"/>
                <w:lang w:val="en-US"/>
              </w:rPr>
              <w:t>Chr</w:t>
            </w:r>
            <w:proofErr w:type="spellEnd"/>
          </w:p>
        </w:tc>
        <w:tc>
          <w:tcPr>
            <w:tcW w:w="980" w:type="dxa"/>
            <w:tcBorders>
              <w:top w:val="nil"/>
              <w:left w:val="nil"/>
              <w:bottom w:val="single" w:sz="4" w:space="0" w:color="auto"/>
              <w:right w:val="single" w:sz="4" w:space="0" w:color="auto"/>
            </w:tcBorders>
            <w:shd w:val="clear" w:color="000000" w:fill="D9D9D9"/>
            <w:noWrap/>
            <w:vAlign w:val="bottom"/>
            <w:hideMark/>
          </w:tcPr>
          <w:p w14:paraId="0A8CE003" w14:textId="77777777" w:rsidR="00D84A4B" w:rsidRDefault="00D84A4B" w:rsidP="00D84A4B">
            <w:pPr>
              <w:spacing w:line="360" w:lineRule="auto"/>
              <w:rPr>
                <w:rFonts w:asciiTheme="minorHAnsi" w:hAnsiTheme="minorHAnsi" w:cs="Calibri"/>
                <w:b/>
                <w:bCs/>
                <w:color w:val="000000"/>
                <w:lang w:val="en-US"/>
              </w:rPr>
            </w:pPr>
            <w:r w:rsidRPr="00845D3D">
              <w:rPr>
                <w:rFonts w:asciiTheme="minorHAnsi" w:hAnsiTheme="minorHAnsi" w:cs="Calibri"/>
                <w:b/>
                <w:bCs/>
                <w:color w:val="000000"/>
                <w:lang w:val="en-US"/>
              </w:rPr>
              <w:t>Start</w:t>
            </w:r>
            <w:r>
              <w:rPr>
                <w:rFonts w:asciiTheme="minorHAnsi" w:hAnsiTheme="minorHAnsi" w:cs="Calibri"/>
                <w:b/>
                <w:bCs/>
                <w:color w:val="000000"/>
                <w:lang w:val="en-US"/>
              </w:rPr>
              <w:t xml:space="preserve"> </w:t>
            </w:r>
          </w:p>
          <w:p w14:paraId="68BD41CB" w14:textId="5845D86E" w:rsidR="00D84A4B" w:rsidRPr="00845D3D" w:rsidRDefault="00D84A4B" w:rsidP="00D84A4B">
            <w:pPr>
              <w:spacing w:line="360" w:lineRule="auto"/>
              <w:rPr>
                <w:rFonts w:asciiTheme="minorHAnsi" w:hAnsiTheme="minorHAnsi" w:cs="Calibri"/>
                <w:b/>
                <w:bCs/>
                <w:color w:val="000000"/>
                <w:lang w:val="en-US"/>
              </w:rPr>
            </w:pPr>
            <w:r>
              <w:rPr>
                <w:rFonts w:asciiTheme="minorHAnsi" w:hAnsiTheme="minorHAnsi" w:cs="Calibri"/>
                <w:b/>
                <w:bCs/>
                <w:color w:val="000000"/>
                <w:lang w:val="en-US"/>
              </w:rPr>
              <w:t>(Mb)</w:t>
            </w:r>
          </w:p>
        </w:tc>
        <w:tc>
          <w:tcPr>
            <w:tcW w:w="977" w:type="dxa"/>
            <w:tcBorders>
              <w:top w:val="nil"/>
              <w:left w:val="nil"/>
              <w:bottom w:val="single" w:sz="4" w:space="0" w:color="auto"/>
              <w:right w:val="single" w:sz="4" w:space="0" w:color="auto"/>
            </w:tcBorders>
            <w:shd w:val="clear" w:color="000000" w:fill="D9D9D9"/>
            <w:noWrap/>
            <w:vAlign w:val="bottom"/>
            <w:hideMark/>
          </w:tcPr>
          <w:p w14:paraId="5E007484" w14:textId="77777777" w:rsidR="00D84A4B" w:rsidRDefault="00D84A4B" w:rsidP="00D84A4B">
            <w:pPr>
              <w:spacing w:line="360" w:lineRule="auto"/>
              <w:rPr>
                <w:rFonts w:asciiTheme="minorHAnsi" w:hAnsiTheme="minorHAnsi" w:cs="Calibri"/>
                <w:b/>
                <w:bCs/>
                <w:color w:val="000000"/>
                <w:lang w:val="en-US"/>
              </w:rPr>
            </w:pPr>
            <w:r w:rsidRPr="00845D3D">
              <w:rPr>
                <w:rFonts w:asciiTheme="minorHAnsi" w:hAnsiTheme="minorHAnsi" w:cs="Calibri"/>
                <w:b/>
                <w:bCs/>
                <w:color w:val="000000"/>
                <w:lang w:val="en-US"/>
              </w:rPr>
              <w:t>End</w:t>
            </w:r>
            <w:r>
              <w:rPr>
                <w:rFonts w:asciiTheme="minorHAnsi" w:hAnsiTheme="minorHAnsi" w:cs="Calibri"/>
                <w:b/>
                <w:bCs/>
                <w:color w:val="000000"/>
                <w:lang w:val="en-US"/>
              </w:rPr>
              <w:t xml:space="preserve"> </w:t>
            </w:r>
          </w:p>
          <w:p w14:paraId="3F91FF35" w14:textId="5B9AD594" w:rsidR="00D84A4B" w:rsidRPr="00845D3D" w:rsidRDefault="00D84A4B" w:rsidP="00D84A4B">
            <w:pPr>
              <w:spacing w:line="360" w:lineRule="auto"/>
              <w:rPr>
                <w:rFonts w:asciiTheme="minorHAnsi" w:hAnsiTheme="minorHAnsi" w:cs="Calibri"/>
                <w:b/>
                <w:bCs/>
                <w:color w:val="000000"/>
                <w:lang w:val="en-US"/>
              </w:rPr>
            </w:pPr>
            <w:r>
              <w:rPr>
                <w:rFonts w:asciiTheme="minorHAnsi" w:hAnsiTheme="minorHAnsi" w:cs="Calibri"/>
                <w:b/>
                <w:bCs/>
                <w:color w:val="000000"/>
                <w:lang w:val="en-US"/>
              </w:rPr>
              <w:t>(Mb)</w:t>
            </w:r>
          </w:p>
        </w:tc>
        <w:tc>
          <w:tcPr>
            <w:tcW w:w="977" w:type="dxa"/>
            <w:tcBorders>
              <w:top w:val="nil"/>
              <w:left w:val="nil"/>
              <w:bottom w:val="single" w:sz="4" w:space="0" w:color="auto"/>
              <w:right w:val="single" w:sz="4" w:space="0" w:color="auto"/>
            </w:tcBorders>
            <w:shd w:val="clear" w:color="000000" w:fill="D9D9D9"/>
            <w:noWrap/>
            <w:vAlign w:val="bottom"/>
            <w:hideMark/>
          </w:tcPr>
          <w:p w14:paraId="743E5833" w14:textId="77777777" w:rsidR="00D84A4B" w:rsidRDefault="00D84A4B" w:rsidP="00D84A4B">
            <w:pPr>
              <w:spacing w:line="360" w:lineRule="auto"/>
              <w:rPr>
                <w:rFonts w:asciiTheme="minorHAnsi" w:hAnsiTheme="minorHAnsi" w:cs="Calibri"/>
                <w:b/>
                <w:bCs/>
                <w:color w:val="000000"/>
                <w:lang w:val="en-US"/>
              </w:rPr>
            </w:pPr>
            <w:r w:rsidRPr="00845D3D">
              <w:rPr>
                <w:rFonts w:asciiTheme="minorHAnsi" w:hAnsiTheme="minorHAnsi" w:cs="Calibri"/>
                <w:b/>
                <w:bCs/>
                <w:color w:val="000000"/>
                <w:lang w:val="en-US"/>
              </w:rPr>
              <w:t>Width</w:t>
            </w:r>
            <w:r>
              <w:rPr>
                <w:rFonts w:asciiTheme="minorHAnsi" w:hAnsiTheme="minorHAnsi" w:cs="Calibri"/>
                <w:b/>
                <w:bCs/>
                <w:color w:val="000000"/>
                <w:lang w:val="en-US"/>
              </w:rPr>
              <w:t xml:space="preserve"> </w:t>
            </w:r>
          </w:p>
          <w:p w14:paraId="5EF874C3" w14:textId="50627CAA" w:rsidR="00D84A4B" w:rsidRPr="00845D3D" w:rsidRDefault="00D84A4B" w:rsidP="00D84A4B">
            <w:pPr>
              <w:spacing w:line="360" w:lineRule="auto"/>
              <w:rPr>
                <w:rFonts w:asciiTheme="minorHAnsi" w:hAnsiTheme="minorHAnsi" w:cs="Calibri"/>
                <w:b/>
                <w:bCs/>
                <w:color w:val="000000"/>
                <w:lang w:val="en-US"/>
              </w:rPr>
            </w:pPr>
            <w:r>
              <w:rPr>
                <w:rFonts w:asciiTheme="minorHAnsi" w:hAnsiTheme="minorHAnsi" w:cs="Calibri"/>
                <w:b/>
                <w:bCs/>
                <w:color w:val="000000"/>
                <w:lang w:val="en-US"/>
              </w:rPr>
              <w:t>(Kb)</w:t>
            </w:r>
          </w:p>
        </w:tc>
        <w:tc>
          <w:tcPr>
            <w:tcW w:w="1117" w:type="dxa"/>
            <w:tcBorders>
              <w:top w:val="nil"/>
              <w:left w:val="nil"/>
              <w:bottom w:val="single" w:sz="4" w:space="0" w:color="auto"/>
              <w:right w:val="single" w:sz="4" w:space="0" w:color="auto"/>
            </w:tcBorders>
            <w:shd w:val="clear" w:color="000000" w:fill="D9D9D9"/>
            <w:noWrap/>
            <w:vAlign w:val="bottom"/>
            <w:hideMark/>
          </w:tcPr>
          <w:p w14:paraId="106D5129" w14:textId="77777777" w:rsidR="00D84A4B" w:rsidRDefault="00D84A4B" w:rsidP="00D84A4B">
            <w:pPr>
              <w:spacing w:line="360" w:lineRule="auto"/>
              <w:rPr>
                <w:rFonts w:asciiTheme="minorHAnsi" w:hAnsiTheme="minorHAnsi" w:cs="Calibri"/>
                <w:b/>
                <w:bCs/>
                <w:color w:val="000000"/>
                <w:lang w:val="en-US"/>
              </w:rPr>
            </w:pPr>
            <w:r w:rsidRPr="00845D3D">
              <w:rPr>
                <w:rFonts w:asciiTheme="minorHAnsi" w:hAnsiTheme="minorHAnsi" w:cs="Calibri"/>
                <w:b/>
                <w:bCs/>
                <w:color w:val="000000"/>
                <w:lang w:val="en-US"/>
              </w:rPr>
              <w:t>Start</w:t>
            </w:r>
            <w:r>
              <w:rPr>
                <w:rFonts w:asciiTheme="minorHAnsi" w:hAnsiTheme="minorHAnsi" w:cs="Calibri"/>
                <w:b/>
                <w:bCs/>
                <w:color w:val="000000"/>
                <w:lang w:val="en-US"/>
              </w:rPr>
              <w:t xml:space="preserve"> </w:t>
            </w:r>
          </w:p>
          <w:p w14:paraId="7CA434E1" w14:textId="23BFCECD" w:rsidR="00D84A4B" w:rsidRPr="00845D3D" w:rsidRDefault="00D84A4B" w:rsidP="00D84A4B">
            <w:pPr>
              <w:spacing w:line="360" w:lineRule="auto"/>
              <w:rPr>
                <w:rFonts w:asciiTheme="minorHAnsi" w:hAnsiTheme="minorHAnsi" w:cs="Calibri"/>
                <w:b/>
                <w:bCs/>
                <w:color w:val="000000"/>
                <w:lang w:val="en-US"/>
              </w:rPr>
            </w:pPr>
            <w:r>
              <w:rPr>
                <w:rFonts w:asciiTheme="minorHAnsi" w:hAnsiTheme="minorHAnsi" w:cs="Calibri"/>
                <w:b/>
                <w:bCs/>
                <w:color w:val="000000"/>
                <w:lang w:val="en-US"/>
              </w:rPr>
              <w:t>(Mb)</w:t>
            </w:r>
          </w:p>
        </w:tc>
        <w:tc>
          <w:tcPr>
            <w:tcW w:w="977" w:type="dxa"/>
            <w:tcBorders>
              <w:top w:val="nil"/>
              <w:left w:val="nil"/>
              <w:bottom w:val="single" w:sz="4" w:space="0" w:color="auto"/>
              <w:right w:val="single" w:sz="4" w:space="0" w:color="auto"/>
            </w:tcBorders>
            <w:shd w:val="clear" w:color="000000" w:fill="D9D9D9"/>
            <w:noWrap/>
            <w:vAlign w:val="bottom"/>
            <w:hideMark/>
          </w:tcPr>
          <w:p w14:paraId="3809B264" w14:textId="77777777" w:rsidR="00D84A4B" w:rsidRDefault="00D84A4B" w:rsidP="00D84A4B">
            <w:pPr>
              <w:spacing w:line="360" w:lineRule="auto"/>
              <w:rPr>
                <w:rFonts w:asciiTheme="minorHAnsi" w:hAnsiTheme="minorHAnsi" w:cs="Calibri"/>
                <w:b/>
                <w:bCs/>
                <w:color w:val="000000"/>
                <w:lang w:val="en-US"/>
              </w:rPr>
            </w:pPr>
            <w:r w:rsidRPr="00845D3D">
              <w:rPr>
                <w:rFonts w:asciiTheme="minorHAnsi" w:hAnsiTheme="minorHAnsi" w:cs="Calibri"/>
                <w:b/>
                <w:bCs/>
                <w:color w:val="000000"/>
                <w:lang w:val="en-US"/>
              </w:rPr>
              <w:t>End</w:t>
            </w:r>
            <w:r>
              <w:rPr>
                <w:rFonts w:asciiTheme="minorHAnsi" w:hAnsiTheme="minorHAnsi" w:cs="Calibri"/>
                <w:b/>
                <w:bCs/>
                <w:color w:val="000000"/>
                <w:lang w:val="en-US"/>
              </w:rPr>
              <w:t xml:space="preserve"> </w:t>
            </w:r>
          </w:p>
          <w:p w14:paraId="428D85FD" w14:textId="670D8496" w:rsidR="00D84A4B" w:rsidRPr="00845D3D" w:rsidRDefault="00D84A4B" w:rsidP="00D84A4B">
            <w:pPr>
              <w:spacing w:line="360" w:lineRule="auto"/>
              <w:rPr>
                <w:rFonts w:asciiTheme="minorHAnsi" w:hAnsiTheme="minorHAnsi" w:cs="Calibri"/>
                <w:b/>
                <w:bCs/>
                <w:color w:val="000000"/>
                <w:lang w:val="en-US"/>
              </w:rPr>
            </w:pPr>
            <w:r>
              <w:rPr>
                <w:rFonts w:asciiTheme="minorHAnsi" w:hAnsiTheme="minorHAnsi" w:cs="Calibri"/>
                <w:b/>
                <w:bCs/>
                <w:color w:val="000000"/>
                <w:lang w:val="en-US"/>
              </w:rPr>
              <w:t>(Mb)</w:t>
            </w:r>
          </w:p>
        </w:tc>
        <w:tc>
          <w:tcPr>
            <w:tcW w:w="834" w:type="dxa"/>
            <w:tcBorders>
              <w:top w:val="nil"/>
              <w:left w:val="nil"/>
              <w:bottom w:val="single" w:sz="4" w:space="0" w:color="auto"/>
              <w:right w:val="single" w:sz="4" w:space="0" w:color="auto"/>
            </w:tcBorders>
            <w:shd w:val="clear" w:color="000000" w:fill="D9D9D9"/>
            <w:noWrap/>
            <w:vAlign w:val="bottom"/>
            <w:hideMark/>
          </w:tcPr>
          <w:p w14:paraId="185D5530" w14:textId="77777777" w:rsidR="00D84A4B" w:rsidRDefault="00D84A4B" w:rsidP="00D84A4B">
            <w:pPr>
              <w:spacing w:line="360" w:lineRule="auto"/>
              <w:rPr>
                <w:rFonts w:asciiTheme="minorHAnsi" w:hAnsiTheme="minorHAnsi" w:cs="Calibri"/>
                <w:b/>
                <w:bCs/>
                <w:color w:val="000000"/>
                <w:lang w:val="en-US"/>
              </w:rPr>
            </w:pPr>
            <w:r w:rsidRPr="00845D3D">
              <w:rPr>
                <w:rFonts w:asciiTheme="minorHAnsi" w:hAnsiTheme="minorHAnsi" w:cs="Calibri"/>
                <w:b/>
                <w:bCs/>
                <w:color w:val="000000"/>
                <w:lang w:val="en-US"/>
              </w:rPr>
              <w:t>Width</w:t>
            </w:r>
            <w:r>
              <w:rPr>
                <w:rFonts w:asciiTheme="minorHAnsi" w:hAnsiTheme="minorHAnsi" w:cs="Calibri"/>
                <w:b/>
                <w:bCs/>
                <w:color w:val="000000"/>
                <w:lang w:val="en-US"/>
              </w:rPr>
              <w:t xml:space="preserve"> </w:t>
            </w:r>
          </w:p>
          <w:p w14:paraId="4A5A0444" w14:textId="4F99D067" w:rsidR="00D84A4B" w:rsidRPr="00845D3D" w:rsidRDefault="00D84A4B" w:rsidP="00D84A4B">
            <w:pPr>
              <w:spacing w:line="360" w:lineRule="auto"/>
              <w:rPr>
                <w:rFonts w:asciiTheme="minorHAnsi" w:hAnsiTheme="minorHAnsi" w:cs="Calibri"/>
                <w:b/>
                <w:bCs/>
                <w:color w:val="000000"/>
                <w:lang w:val="en-US"/>
              </w:rPr>
            </w:pPr>
            <w:r>
              <w:rPr>
                <w:rFonts w:asciiTheme="minorHAnsi" w:hAnsiTheme="minorHAnsi" w:cs="Calibri"/>
                <w:b/>
                <w:bCs/>
                <w:color w:val="000000"/>
                <w:lang w:val="en-US"/>
              </w:rPr>
              <w:t>(Kb)</w:t>
            </w:r>
          </w:p>
        </w:tc>
        <w:tc>
          <w:tcPr>
            <w:tcW w:w="2754" w:type="dxa"/>
            <w:tcBorders>
              <w:top w:val="nil"/>
              <w:left w:val="nil"/>
              <w:bottom w:val="single" w:sz="4" w:space="0" w:color="auto"/>
              <w:right w:val="single" w:sz="4" w:space="0" w:color="auto"/>
            </w:tcBorders>
            <w:shd w:val="clear" w:color="000000" w:fill="D9D9D9"/>
          </w:tcPr>
          <w:p w14:paraId="637E8869" w14:textId="72CEE7C1" w:rsidR="00D84A4B" w:rsidRPr="00845D3D" w:rsidRDefault="00D84A4B" w:rsidP="00D84A4B">
            <w:pPr>
              <w:spacing w:line="360" w:lineRule="auto"/>
              <w:rPr>
                <w:rFonts w:asciiTheme="minorHAnsi" w:hAnsiTheme="minorHAnsi" w:cs="Calibri"/>
                <w:b/>
                <w:bCs/>
                <w:color w:val="000000"/>
                <w:lang w:val="en-US"/>
              </w:rPr>
            </w:pPr>
            <w:r>
              <w:rPr>
                <w:rFonts w:asciiTheme="minorHAnsi" w:hAnsiTheme="minorHAnsi" w:cs="Calibri"/>
                <w:b/>
                <w:bCs/>
                <w:color w:val="000000"/>
                <w:lang w:val="en-US"/>
              </w:rPr>
              <w:t>Genes</w:t>
            </w:r>
          </w:p>
        </w:tc>
      </w:tr>
      <w:tr w:rsidR="00C53A51" w:rsidRPr="00845D3D" w14:paraId="336A51C6" w14:textId="08440807" w:rsidTr="00C53A51">
        <w:trPr>
          <w:trHeight w:val="320"/>
        </w:trPr>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2E9D97AE" w14:textId="77777777"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chr1</w:t>
            </w:r>
          </w:p>
        </w:tc>
        <w:tc>
          <w:tcPr>
            <w:tcW w:w="980" w:type="dxa"/>
            <w:tcBorders>
              <w:top w:val="nil"/>
              <w:left w:val="nil"/>
              <w:bottom w:val="single" w:sz="4" w:space="0" w:color="auto"/>
              <w:right w:val="single" w:sz="4" w:space="0" w:color="auto"/>
            </w:tcBorders>
            <w:shd w:val="clear" w:color="auto" w:fill="auto"/>
            <w:noWrap/>
            <w:vAlign w:val="bottom"/>
            <w:hideMark/>
          </w:tcPr>
          <w:p w14:paraId="6ED0B6D0" w14:textId="7F97A9AE"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150</w:t>
            </w:r>
            <w:r>
              <w:rPr>
                <w:rFonts w:asciiTheme="minorHAnsi" w:hAnsiTheme="minorHAnsi" w:cs="Calibri"/>
                <w:color w:val="000000"/>
                <w:lang w:val="en-US"/>
              </w:rPr>
              <w:t>,</w:t>
            </w:r>
            <w:r w:rsidRPr="00845D3D">
              <w:rPr>
                <w:rFonts w:asciiTheme="minorHAnsi" w:hAnsiTheme="minorHAnsi" w:cs="Calibri"/>
                <w:color w:val="000000"/>
                <w:lang w:val="en-US"/>
              </w:rPr>
              <w:t>34</w:t>
            </w:r>
          </w:p>
        </w:tc>
        <w:tc>
          <w:tcPr>
            <w:tcW w:w="977" w:type="dxa"/>
            <w:tcBorders>
              <w:top w:val="nil"/>
              <w:left w:val="nil"/>
              <w:bottom w:val="single" w:sz="4" w:space="0" w:color="auto"/>
              <w:right w:val="single" w:sz="4" w:space="0" w:color="auto"/>
            </w:tcBorders>
            <w:shd w:val="clear" w:color="auto" w:fill="auto"/>
            <w:noWrap/>
            <w:vAlign w:val="bottom"/>
            <w:hideMark/>
          </w:tcPr>
          <w:p w14:paraId="58024A23" w14:textId="077DC04D"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150</w:t>
            </w:r>
            <w:r>
              <w:rPr>
                <w:rFonts w:asciiTheme="minorHAnsi" w:hAnsiTheme="minorHAnsi" w:cs="Calibri"/>
                <w:color w:val="000000"/>
                <w:lang w:val="en-US"/>
              </w:rPr>
              <w:t>,</w:t>
            </w:r>
            <w:r w:rsidRPr="00845D3D">
              <w:rPr>
                <w:rFonts w:asciiTheme="minorHAnsi" w:hAnsiTheme="minorHAnsi" w:cs="Calibri"/>
                <w:color w:val="000000"/>
                <w:lang w:val="en-US"/>
              </w:rPr>
              <w:t>42</w:t>
            </w:r>
          </w:p>
        </w:tc>
        <w:tc>
          <w:tcPr>
            <w:tcW w:w="977" w:type="dxa"/>
            <w:tcBorders>
              <w:top w:val="nil"/>
              <w:left w:val="nil"/>
              <w:bottom w:val="single" w:sz="4" w:space="0" w:color="auto"/>
              <w:right w:val="single" w:sz="4" w:space="0" w:color="auto"/>
            </w:tcBorders>
            <w:shd w:val="clear" w:color="auto" w:fill="auto"/>
            <w:noWrap/>
            <w:vAlign w:val="bottom"/>
            <w:hideMark/>
          </w:tcPr>
          <w:p w14:paraId="6AE3153A" w14:textId="3EF1608F"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80</w:t>
            </w:r>
          </w:p>
        </w:tc>
        <w:tc>
          <w:tcPr>
            <w:tcW w:w="1117" w:type="dxa"/>
            <w:tcBorders>
              <w:top w:val="nil"/>
              <w:left w:val="nil"/>
              <w:bottom w:val="single" w:sz="4" w:space="0" w:color="auto"/>
              <w:right w:val="single" w:sz="4" w:space="0" w:color="auto"/>
            </w:tcBorders>
            <w:shd w:val="clear" w:color="auto" w:fill="auto"/>
            <w:noWrap/>
            <w:vAlign w:val="bottom"/>
            <w:hideMark/>
          </w:tcPr>
          <w:p w14:paraId="24B23D38" w14:textId="3FDE84EF"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150</w:t>
            </w:r>
            <w:r>
              <w:rPr>
                <w:rFonts w:asciiTheme="minorHAnsi" w:hAnsiTheme="minorHAnsi" w:cs="Calibri"/>
                <w:color w:val="000000"/>
                <w:lang w:val="en-US"/>
              </w:rPr>
              <w:t>,</w:t>
            </w:r>
            <w:r w:rsidRPr="00845D3D">
              <w:rPr>
                <w:rFonts w:asciiTheme="minorHAnsi" w:hAnsiTheme="minorHAnsi" w:cs="Calibri"/>
                <w:color w:val="000000"/>
                <w:lang w:val="en-US"/>
              </w:rPr>
              <w:t>36</w:t>
            </w:r>
          </w:p>
        </w:tc>
        <w:tc>
          <w:tcPr>
            <w:tcW w:w="977" w:type="dxa"/>
            <w:tcBorders>
              <w:top w:val="nil"/>
              <w:left w:val="nil"/>
              <w:bottom w:val="single" w:sz="4" w:space="0" w:color="auto"/>
              <w:right w:val="single" w:sz="4" w:space="0" w:color="auto"/>
            </w:tcBorders>
            <w:shd w:val="clear" w:color="auto" w:fill="auto"/>
            <w:noWrap/>
            <w:vAlign w:val="bottom"/>
            <w:hideMark/>
          </w:tcPr>
          <w:p w14:paraId="64E35D97" w14:textId="665AD3F8"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150</w:t>
            </w:r>
            <w:r w:rsidR="00C53A51">
              <w:rPr>
                <w:rFonts w:asciiTheme="minorHAnsi" w:hAnsiTheme="minorHAnsi" w:cs="Calibri"/>
                <w:color w:val="000000"/>
                <w:lang w:val="en-US"/>
              </w:rPr>
              <w:t>,</w:t>
            </w:r>
            <w:r w:rsidRPr="00845D3D">
              <w:rPr>
                <w:rFonts w:asciiTheme="minorHAnsi" w:hAnsiTheme="minorHAnsi" w:cs="Calibri"/>
                <w:color w:val="000000"/>
                <w:lang w:val="en-US"/>
              </w:rPr>
              <w:t>40</w:t>
            </w:r>
          </w:p>
        </w:tc>
        <w:tc>
          <w:tcPr>
            <w:tcW w:w="834" w:type="dxa"/>
            <w:tcBorders>
              <w:top w:val="nil"/>
              <w:left w:val="nil"/>
              <w:bottom w:val="single" w:sz="4" w:space="0" w:color="auto"/>
              <w:right w:val="single" w:sz="4" w:space="0" w:color="auto"/>
            </w:tcBorders>
            <w:shd w:val="clear" w:color="auto" w:fill="auto"/>
            <w:noWrap/>
            <w:vAlign w:val="bottom"/>
            <w:hideMark/>
          </w:tcPr>
          <w:p w14:paraId="018A584E" w14:textId="2F0CA01C"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40</w:t>
            </w:r>
          </w:p>
        </w:tc>
        <w:tc>
          <w:tcPr>
            <w:tcW w:w="2754" w:type="dxa"/>
            <w:tcBorders>
              <w:top w:val="nil"/>
              <w:left w:val="nil"/>
              <w:bottom w:val="single" w:sz="4" w:space="0" w:color="auto"/>
              <w:right w:val="single" w:sz="4" w:space="0" w:color="auto"/>
            </w:tcBorders>
          </w:tcPr>
          <w:p w14:paraId="34F4ACE4" w14:textId="3770074F" w:rsidR="00D84A4B" w:rsidRPr="00C53A51" w:rsidRDefault="00D84A4B" w:rsidP="00D84A4B">
            <w:pPr>
              <w:spacing w:line="360" w:lineRule="auto"/>
              <w:rPr>
                <w:rFonts w:asciiTheme="minorHAnsi" w:hAnsiTheme="minorHAnsi" w:cstheme="minorHAnsi"/>
                <w:color w:val="000000"/>
                <w:lang w:val="en-US"/>
              </w:rPr>
            </w:pPr>
            <w:r w:rsidRPr="00C53A51">
              <w:rPr>
                <w:rFonts w:asciiTheme="minorHAnsi" w:hAnsiTheme="minorHAnsi" w:cstheme="minorHAnsi"/>
                <w:color w:val="000000"/>
                <w:lang w:val="en-US"/>
              </w:rPr>
              <w:t>SLITRK1</w:t>
            </w:r>
          </w:p>
        </w:tc>
      </w:tr>
      <w:tr w:rsidR="00C53A51" w:rsidRPr="00845D3D" w14:paraId="602A25FB" w14:textId="29997115" w:rsidTr="00C53A51">
        <w:trPr>
          <w:trHeight w:val="320"/>
        </w:trPr>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10CFDD92" w14:textId="77777777"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chr2</w:t>
            </w:r>
          </w:p>
        </w:tc>
        <w:tc>
          <w:tcPr>
            <w:tcW w:w="980" w:type="dxa"/>
            <w:tcBorders>
              <w:top w:val="nil"/>
              <w:left w:val="nil"/>
              <w:bottom w:val="single" w:sz="4" w:space="0" w:color="auto"/>
              <w:right w:val="single" w:sz="4" w:space="0" w:color="auto"/>
            </w:tcBorders>
            <w:shd w:val="clear" w:color="auto" w:fill="auto"/>
            <w:noWrap/>
            <w:vAlign w:val="bottom"/>
            <w:hideMark/>
          </w:tcPr>
          <w:p w14:paraId="1173D158" w14:textId="66193DB9"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94</w:t>
            </w:r>
            <w:r>
              <w:rPr>
                <w:rFonts w:asciiTheme="minorHAnsi" w:hAnsiTheme="minorHAnsi" w:cs="Calibri"/>
                <w:color w:val="000000"/>
                <w:lang w:val="en-US"/>
              </w:rPr>
              <w:t>,</w:t>
            </w:r>
            <w:r w:rsidRPr="00845D3D">
              <w:rPr>
                <w:rFonts w:asciiTheme="minorHAnsi" w:hAnsiTheme="minorHAnsi" w:cs="Calibri"/>
                <w:color w:val="000000"/>
                <w:lang w:val="en-US"/>
              </w:rPr>
              <w:t>12</w:t>
            </w:r>
          </w:p>
        </w:tc>
        <w:tc>
          <w:tcPr>
            <w:tcW w:w="977" w:type="dxa"/>
            <w:tcBorders>
              <w:top w:val="nil"/>
              <w:left w:val="nil"/>
              <w:bottom w:val="single" w:sz="4" w:space="0" w:color="auto"/>
              <w:right w:val="single" w:sz="4" w:space="0" w:color="auto"/>
            </w:tcBorders>
            <w:shd w:val="clear" w:color="auto" w:fill="auto"/>
            <w:noWrap/>
            <w:vAlign w:val="bottom"/>
            <w:hideMark/>
          </w:tcPr>
          <w:p w14:paraId="2332C7A4" w14:textId="2808C2E2"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94</w:t>
            </w:r>
            <w:r>
              <w:rPr>
                <w:rFonts w:asciiTheme="minorHAnsi" w:hAnsiTheme="minorHAnsi" w:cs="Calibri"/>
                <w:color w:val="000000"/>
                <w:lang w:val="en-US"/>
              </w:rPr>
              <w:t>,</w:t>
            </w:r>
            <w:r w:rsidRPr="00845D3D">
              <w:rPr>
                <w:rFonts w:asciiTheme="minorHAnsi" w:hAnsiTheme="minorHAnsi" w:cs="Calibri"/>
                <w:color w:val="000000"/>
                <w:lang w:val="en-US"/>
              </w:rPr>
              <w:t>22</w:t>
            </w:r>
          </w:p>
        </w:tc>
        <w:tc>
          <w:tcPr>
            <w:tcW w:w="977" w:type="dxa"/>
            <w:tcBorders>
              <w:top w:val="nil"/>
              <w:left w:val="nil"/>
              <w:bottom w:val="single" w:sz="4" w:space="0" w:color="auto"/>
              <w:right w:val="single" w:sz="4" w:space="0" w:color="auto"/>
            </w:tcBorders>
            <w:shd w:val="clear" w:color="auto" w:fill="auto"/>
            <w:noWrap/>
            <w:vAlign w:val="bottom"/>
            <w:hideMark/>
          </w:tcPr>
          <w:p w14:paraId="6E21B647" w14:textId="38EE7679"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100</w:t>
            </w:r>
          </w:p>
        </w:tc>
        <w:tc>
          <w:tcPr>
            <w:tcW w:w="1117" w:type="dxa"/>
            <w:tcBorders>
              <w:top w:val="nil"/>
              <w:left w:val="nil"/>
              <w:bottom w:val="single" w:sz="4" w:space="0" w:color="auto"/>
              <w:right w:val="single" w:sz="4" w:space="0" w:color="auto"/>
            </w:tcBorders>
            <w:shd w:val="clear" w:color="auto" w:fill="auto"/>
            <w:noWrap/>
            <w:vAlign w:val="bottom"/>
            <w:hideMark/>
          </w:tcPr>
          <w:p w14:paraId="1E5AC63B" w14:textId="43AB9DE1"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94</w:t>
            </w:r>
            <w:r w:rsidR="00C53A51">
              <w:rPr>
                <w:rFonts w:asciiTheme="minorHAnsi" w:hAnsiTheme="minorHAnsi" w:cs="Calibri"/>
                <w:color w:val="000000"/>
                <w:lang w:val="en-US"/>
              </w:rPr>
              <w:t>,</w:t>
            </w:r>
            <w:r w:rsidRPr="00845D3D">
              <w:rPr>
                <w:rFonts w:asciiTheme="minorHAnsi" w:hAnsiTheme="minorHAnsi" w:cs="Calibri"/>
                <w:color w:val="000000"/>
                <w:lang w:val="en-US"/>
              </w:rPr>
              <w:t>12</w:t>
            </w:r>
          </w:p>
        </w:tc>
        <w:tc>
          <w:tcPr>
            <w:tcW w:w="977" w:type="dxa"/>
            <w:tcBorders>
              <w:top w:val="nil"/>
              <w:left w:val="nil"/>
              <w:bottom w:val="single" w:sz="4" w:space="0" w:color="auto"/>
              <w:right w:val="single" w:sz="4" w:space="0" w:color="auto"/>
            </w:tcBorders>
            <w:shd w:val="clear" w:color="auto" w:fill="auto"/>
            <w:noWrap/>
            <w:vAlign w:val="bottom"/>
            <w:hideMark/>
          </w:tcPr>
          <w:p w14:paraId="1B738E0B" w14:textId="78A278BF"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94</w:t>
            </w:r>
            <w:r w:rsidR="00C53A51">
              <w:rPr>
                <w:rFonts w:asciiTheme="minorHAnsi" w:hAnsiTheme="minorHAnsi" w:cs="Calibri"/>
                <w:color w:val="000000"/>
                <w:lang w:val="en-US"/>
              </w:rPr>
              <w:t>,</w:t>
            </w:r>
            <w:r w:rsidRPr="00845D3D">
              <w:rPr>
                <w:rFonts w:asciiTheme="minorHAnsi" w:hAnsiTheme="minorHAnsi" w:cs="Calibri"/>
                <w:color w:val="000000"/>
                <w:lang w:val="en-US"/>
              </w:rPr>
              <w:t>16</w:t>
            </w:r>
          </w:p>
        </w:tc>
        <w:tc>
          <w:tcPr>
            <w:tcW w:w="834" w:type="dxa"/>
            <w:tcBorders>
              <w:top w:val="nil"/>
              <w:left w:val="nil"/>
              <w:bottom w:val="single" w:sz="4" w:space="0" w:color="auto"/>
              <w:right w:val="single" w:sz="4" w:space="0" w:color="auto"/>
            </w:tcBorders>
            <w:shd w:val="clear" w:color="auto" w:fill="auto"/>
            <w:noWrap/>
            <w:vAlign w:val="bottom"/>
            <w:hideMark/>
          </w:tcPr>
          <w:p w14:paraId="3B1CEFD9" w14:textId="5A871339" w:rsidR="00D84A4B"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40</w:t>
            </w:r>
          </w:p>
        </w:tc>
        <w:tc>
          <w:tcPr>
            <w:tcW w:w="2754" w:type="dxa"/>
            <w:tcBorders>
              <w:top w:val="nil"/>
              <w:left w:val="nil"/>
              <w:bottom w:val="single" w:sz="4" w:space="0" w:color="auto"/>
              <w:right w:val="single" w:sz="4" w:space="0" w:color="auto"/>
            </w:tcBorders>
          </w:tcPr>
          <w:p w14:paraId="7E940CB0" w14:textId="69C577D8" w:rsidR="00D84A4B" w:rsidRPr="00C53A51" w:rsidRDefault="00C53A51" w:rsidP="00D84A4B">
            <w:pPr>
              <w:spacing w:line="360" w:lineRule="auto"/>
              <w:rPr>
                <w:rFonts w:asciiTheme="minorHAnsi" w:hAnsiTheme="minorHAnsi" w:cstheme="minorHAnsi"/>
                <w:color w:val="000000"/>
                <w:lang w:val="en-US"/>
              </w:rPr>
            </w:pPr>
            <w:r w:rsidRPr="00C53A51">
              <w:rPr>
                <w:rFonts w:asciiTheme="minorHAnsi" w:hAnsiTheme="minorHAnsi" w:cstheme="minorHAnsi"/>
                <w:color w:val="000000"/>
                <w:lang w:val="en-US"/>
              </w:rPr>
              <w:t>CCDC102B, TMX3</w:t>
            </w:r>
          </w:p>
        </w:tc>
      </w:tr>
      <w:tr w:rsidR="00C53A51" w:rsidRPr="00845D3D" w14:paraId="42AD1923" w14:textId="10B7C8E1" w:rsidTr="00C53A51">
        <w:trPr>
          <w:trHeight w:val="320"/>
        </w:trPr>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4BFFF955" w14:textId="77777777"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chr2</w:t>
            </w:r>
          </w:p>
        </w:tc>
        <w:tc>
          <w:tcPr>
            <w:tcW w:w="980" w:type="dxa"/>
            <w:tcBorders>
              <w:top w:val="nil"/>
              <w:left w:val="nil"/>
              <w:bottom w:val="single" w:sz="4" w:space="0" w:color="auto"/>
              <w:right w:val="single" w:sz="4" w:space="0" w:color="auto"/>
            </w:tcBorders>
            <w:shd w:val="clear" w:color="auto" w:fill="auto"/>
            <w:noWrap/>
            <w:vAlign w:val="bottom"/>
            <w:hideMark/>
          </w:tcPr>
          <w:p w14:paraId="360D01FA" w14:textId="619D2EE0"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123</w:t>
            </w:r>
            <w:r>
              <w:rPr>
                <w:rFonts w:asciiTheme="minorHAnsi" w:hAnsiTheme="minorHAnsi" w:cs="Calibri"/>
                <w:color w:val="000000"/>
                <w:lang w:val="en-US"/>
              </w:rPr>
              <w:t>,</w:t>
            </w:r>
            <w:r w:rsidRPr="00845D3D">
              <w:rPr>
                <w:rFonts w:asciiTheme="minorHAnsi" w:hAnsiTheme="minorHAnsi" w:cs="Calibri"/>
                <w:color w:val="000000"/>
                <w:lang w:val="en-US"/>
              </w:rPr>
              <w:t>74</w:t>
            </w:r>
          </w:p>
        </w:tc>
        <w:tc>
          <w:tcPr>
            <w:tcW w:w="977" w:type="dxa"/>
            <w:tcBorders>
              <w:top w:val="nil"/>
              <w:left w:val="nil"/>
              <w:bottom w:val="single" w:sz="4" w:space="0" w:color="auto"/>
              <w:right w:val="single" w:sz="4" w:space="0" w:color="auto"/>
            </w:tcBorders>
            <w:shd w:val="clear" w:color="auto" w:fill="auto"/>
            <w:noWrap/>
            <w:vAlign w:val="bottom"/>
            <w:hideMark/>
          </w:tcPr>
          <w:p w14:paraId="2C11B454" w14:textId="5B67F405"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123</w:t>
            </w:r>
            <w:r>
              <w:rPr>
                <w:rFonts w:asciiTheme="minorHAnsi" w:hAnsiTheme="minorHAnsi" w:cs="Calibri"/>
                <w:color w:val="000000"/>
                <w:lang w:val="en-US"/>
              </w:rPr>
              <w:t>,</w:t>
            </w:r>
            <w:r w:rsidRPr="00845D3D">
              <w:rPr>
                <w:rFonts w:asciiTheme="minorHAnsi" w:hAnsiTheme="minorHAnsi" w:cs="Calibri"/>
                <w:color w:val="000000"/>
                <w:lang w:val="en-US"/>
              </w:rPr>
              <w:t>8</w:t>
            </w:r>
          </w:p>
        </w:tc>
        <w:tc>
          <w:tcPr>
            <w:tcW w:w="977" w:type="dxa"/>
            <w:tcBorders>
              <w:top w:val="nil"/>
              <w:left w:val="nil"/>
              <w:bottom w:val="single" w:sz="4" w:space="0" w:color="auto"/>
              <w:right w:val="single" w:sz="4" w:space="0" w:color="auto"/>
            </w:tcBorders>
            <w:shd w:val="clear" w:color="auto" w:fill="auto"/>
            <w:noWrap/>
            <w:vAlign w:val="bottom"/>
            <w:hideMark/>
          </w:tcPr>
          <w:p w14:paraId="3E3FD28F" w14:textId="71BF6A80"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60</w:t>
            </w:r>
          </w:p>
        </w:tc>
        <w:tc>
          <w:tcPr>
            <w:tcW w:w="1117" w:type="dxa"/>
            <w:tcBorders>
              <w:top w:val="nil"/>
              <w:left w:val="nil"/>
              <w:bottom w:val="single" w:sz="4" w:space="0" w:color="auto"/>
              <w:right w:val="single" w:sz="4" w:space="0" w:color="auto"/>
            </w:tcBorders>
            <w:shd w:val="clear" w:color="auto" w:fill="auto"/>
            <w:noWrap/>
            <w:vAlign w:val="bottom"/>
            <w:hideMark/>
          </w:tcPr>
          <w:p w14:paraId="317D7BD6" w14:textId="17E54B07"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123</w:t>
            </w:r>
            <w:r w:rsidR="00C53A51">
              <w:rPr>
                <w:rFonts w:asciiTheme="minorHAnsi" w:hAnsiTheme="minorHAnsi" w:cs="Calibri"/>
                <w:color w:val="000000"/>
                <w:lang w:val="en-US"/>
              </w:rPr>
              <w:t>,</w:t>
            </w:r>
            <w:r w:rsidRPr="00845D3D">
              <w:rPr>
                <w:rFonts w:asciiTheme="minorHAnsi" w:hAnsiTheme="minorHAnsi" w:cs="Calibri"/>
                <w:color w:val="000000"/>
                <w:lang w:val="en-US"/>
              </w:rPr>
              <w:t>76</w:t>
            </w:r>
          </w:p>
        </w:tc>
        <w:tc>
          <w:tcPr>
            <w:tcW w:w="977" w:type="dxa"/>
            <w:tcBorders>
              <w:top w:val="nil"/>
              <w:left w:val="nil"/>
              <w:bottom w:val="single" w:sz="4" w:space="0" w:color="auto"/>
              <w:right w:val="single" w:sz="4" w:space="0" w:color="auto"/>
            </w:tcBorders>
            <w:shd w:val="clear" w:color="auto" w:fill="auto"/>
            <w:noWrap/>
            <w:vAlign w:val="bottom"/>
            <w:hideMark/>
          </w:tcPr>
          <w:p w14:paraId="360489F3" w14:textId="7A4C3755"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123</w:t>
            </w:r>
            <w:r w:rsidR="00C53A51">
              <w:rPr>
                <w:rFonts w:asciiTheme="minorHAnsi" w:hAnsiTheme="minorHAnsi" w:cs="Calibri"/>
                <w:color w:val="000000"/>
                <w:lang w:val="en-US"/>
              </w:rPr>
              <w:t>,</w:t>
            </w:r>
            <w:r w:rsidRPr="00845D3D">
              <w:rPr>
                <w:rFonts w:asciiTheme="minorHAnsi" w:hAnsiTheme="minorHAnsi" w:cs="Calibri"/>
                <w:color w:val="000000"/>
                <w:lang w:val="en-US"/>
              </w:rPr>
              <w:t>80</w:t>
            </w:r>
          </w:p>
        </w:tc>
        <w:tc>
          <w:tcPr>
            <w:tcW w:w="834" w:type="dxa"/>
            <w:tcBorders>
              <w:top w:val="nil"/>
              <w:left w:val="nil"/>
              <w:bottom w:val="single" w:sz="4" w:space="0" w:color="auto"/>
              <w:right w:val="single" w:sz="4" w:space="0" w:color="auto"/>
            </w:tcBorders>
            <w:shd w:val="clear" w:color="auto" w:fill="auto"/>
            <w:noWrap/>
            <w:vAlign w:val="bottom"/>
            <w:hideMark/>
          </w:tcPr>
          <w:p w14:paraId="672CF482" w14:textId="772FE539"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40</w:t>
            </w:r>
          </w:p>
        </w:tc>
        <w:tc>
          <w:tcPr>
            <w:tcW w:w="2754" w:type="dxa"/>
            <w:tcBorders>
              <w:top w:val="nil"/>
              <w:left w:val="nil"/>
              <w:bottom w:val="single" w:sz="4" w:space="0" w:color="auto"/>
              <w:right w:val="single" w:sz="4" w:space="0" w:color="auto"/>
            </w:tcBorders>
          </w:tcPr>
          <w:p w14:paraId="75A22CD6" w14:textId="77777777" w:rsidR="00D84A4B" w:rsidRPr="00C53A51" w:rsidRDefault="00D84A4B" w:rsidP="00D84A4B">
            <w:pPr>
              <w:spacing w:line="360" w:lineRule="auto"/>
              <w:rPr>
                <w:rFonts w:asciiTheme="minorHAnsi" w:hAnsiTheme="minorHAnsi" w:cstheme="minorHAnsi"/>
                <w:color w:val="000000"/>
                <w:lang w:val="en-US"/>
              </w:rPr>
            </w:pPr>
          </w:p>
        </w:tc>
      </w:tr>
      <w:tr w:rsidR="00C53A51" w:rsidRPr="00845D3D" w14:paraId="0CBFC585" w14:textId="699F0A6C" w:rsidTr="00C53A51">
        <w:trPr>
          <w:trHeight w:val="320"/>
        </w:trPr>
        <w:tc>
          <w:tcPr>
            <w:tcW w:w="6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5AA1B80" w14:textId="77777777"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chr2</w:t>
            </w:r>
          </w:p>
        </w:tc>
        <w:tc>
          <w:tcPr>
            <w:tcW w:w="9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9EDB16C" w14:textId="0F027C19"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142</w:t>
            </w:r>
            <w:r>
              <w:rPr>
                <w:rFonts w:asciiTheme="minorHAnsi" w:hAnsiTheme="minorHAnsi" w:cs="Calibri"/>
                <w:color w:val="000000"/>
                <w:lang w:val="en-US"/>
              </w:rPr>
              <w:t>,</w:t>
            </w:r>
            <w:r w:rsidRPr="00845D3D">
              <w:rPr>
                <w:rFonts w:asciiTheme="minorHAnsi" w:hAnsiTheme="minorHAnsi" w:cs="Calibri"/>
                <w:color w:val="000000"/>
                <w:lang w:val="en-US"/>
              </w:rPr>
              <w:t>94</w:t>
            </w:r>
          </w:p>
        </w:tc>
        <w:tc>
          <w:tcPr>
            <w:tcW w:w="97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EBC77B7" w14:textId="0FEC588E"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143</w:t>
            </w:r>
            <w:r>
              <w:rPr>
                <w:rFonts w:asciiTheme="minorHAnsi" w:hAnsiTheme="minorHAnsi" w:cs="Calibri"/>
                <w:color w:val="000000"/>
                <w:lang w:val="en-US"/>
              </w:rPr>
              <w:t>,</w:t>
            </w:r>
            <w:r w:rsidRPr="00845D3D">
              <w:rPr>
                <w:rFonts w:asciiTheme="minorHAnsi" w:hAnsiTheme="minorHAnsi" w:cs="Calibri"/>
                <w:color w:val="000000"/>
                <w:lang w:val="en-US"/>
              </w:rPr>
              <w:t>22</w:t>
            </w:r>
          </w:p>
        </w:tc>
        <w:tc>
          <w:tcPr>
            <w:tcW w:w="97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F498E81" w14:textId="672F75E8"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280</w:t>
            </w:r>
          </w:p>
        </w:tc>
        <w:tc>
          <w:tcPr>
            <w:tcW w:w="1117" w:type="dxa"/>
            <w:tcBorders>
              <w:top w:val="nil"/>
              <w:left w:val="nil"/>
              <w:bottom w:val="single" w:sz="4" w:space="0" w:color="auto"/>
              <w:right w:val="single" w:sz="4" w:space="0" w:color="auto"/>
            </w:tcBorders>
            <w:shd w:val="clear" w:color="auto" w:fill="auto"/>
            <w:noWrap/>
            <w:vAlign w:val="bottom"/>
            <w:hideMark/>
          </w:tcPr>
          <w:p w14:paraId="43ECE1B3" w14:textId="1A61FB9D"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142</w:t>
            </w:r>
            <w:r w:rsidR="00C53A51">
              <w:rPr>
                <w:rFonts w:asciiTheme="minorHAnsi" w:hAnsiTheme="minorHAnsi" w:cs="Calibri"/>
                <w:color w:val="000000"/>
                <w:lang w:val="en-US"/>
              </w:rPr>
              <w:t>,</w:t>
            </w:r>
            <w:r w:rsidRPr="00845D3D">
              <w:rPr>
                <w:rFonts w:asciiTheme="minorHAnsi" w:hAnsiTheme="minorHAnsi" w:cs="Calibri"/>
                <w:color w:val="000000"/>
                <w:lang w:val="en-US"/>
              </w:rPr>
              <w:t>96</w:t>
            </w:r>
          </w:p>
        </w:tc>
        <w:tc>
          <w:tcPr>
            <w:tcW w:w="977" w:type="dxa"/>
            <w:tcBorders>
              <w:top w:val="nil"/>
              <w:left w:val="nil"/>
              <w:bottom w:val="single" w:sz="4" w:space="0" w:color="auto"/>
              <w:right w:val="single" w:sz="4" w:space="0" w:color="auto"/>
            </w:tcBorders>
            <w:shd w:val="clear" w:color="auto" w:fill="auto"/>
            <w:noWrap/>
            <w:vAlign w:val="bottom"/>
            <w:hideMark/>
          </w:tcPr>
          <w:p w14:paraId="719B6D29" w14:textId="498BCD2C"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143</w:t>
            </w:r>
            <w:r w:rsidR="00C53A51">
              <w:rPr>
                <w:rFonts w:asciiTheme="minorHAnsi" w:hAnsiTheme="minorHAnsi" w:cs="Calibri"/>
                <w:color w:val="000000"/>
                <w:lang w:val="en-US"/>
              </w:rPr>
              <w:t>,00</w:t>
            </w:r>
          </w:p>
        </w:tc>
        <w:tc>
          <w:tcPr>
            <w:tcW w:w="834" w:type="dxa"/>
            <w:tcBorders>
              <w:top w:val="nil"/>
              <w:left w:val="nil"/>
              <w:bottom w:val="single" w:sz="4" w:space="0" w:color="auto"/>
              <w:right w:val="single" w:sz="4" w:space="0" w:color="auto"/>
            </w:tcBorders>
            <w:shd w:val="clear" w:color="auto" w:fill="auto"/>
            <w:noWrap/>
            <w:vAlign w:val="bottom"/>
            <w:hideMark/>
          </w:tcPr>
          <w:p w14:paraId="72B7B5A1" w14:textId="7901F063"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40</w:t>
            </w:r>
          </w:p>
        </w:tc>
        <w:tc>
          <w:tcPr>
            <w:tcW w:w="2754" w:type="dxa"/>
            <w:tcBorders>
              <w:top w:val="nil"/>
              <w:left w:val="nil"/>
              <w:bottom w:val="single" w:sz="4" w:space="0" w:color="auto"/>
              <w:right w:val="single" w:sz="4" w:space="0" w:color="auto"/>
            </w:tcBorders>
          </w:tcPr>
          <w:p w14:paraId="155FB4AB" w14:textId="77777777" w:rsidR="00D84A4B" w:rsidRPr="00C53A51" w:rsidRDefault="00D84A4B" w:rsidP="00D84A4B">
            <w:pPr>
              <w:spacing w:line="360" w:lineRule="auto"/>
              <w:rPr>
                <w:rFonts w:asciiTheme="minorHAnsi" w:hAnsiTheme="minorHAnsi" w:cstheme="minorHAnsi"/>
                <w:color w:val="000000"/>
                <w:lang w:val="en-US"/>
              </w:rPr>
            </w:pPr>
          </w:p>
        </w:tc>
      </w:tr>
      <w:tr w:rsidR="00C53A51" w:rsidRPr="00845D3D" w14:paraId="414C35AE" w14:textId="13A2B906" w:rsidTr="00C53A51">
        <w:trPr>
          <w:trHeight w:val="320"/>
        </w:trPr>
        <w:tc>
          <w:tcPr>
            <w:tcW w:w="666" w:type="dxa"/>
            <w:vMerge/>
            <w:tcBorders>
              <w:top w:val="nil"/>
              <w:left w:val="single" w:sz="4" w:space="0" w:color="auto"/>
              <w:bottom w:val="single" w:sz="4" w:space="0" w:color="auto"/>
              <w:right w:val="single" w:sz="4" w:space="0" w:color="auto"/>
            </w:tcBorders>
            <w:vAlign w:val="center"/>
            <w:hideMark/>
          </w:tcPr>
          <w:p w14:paraId="340945AD" w14:textId="77777777" w:rsidR="00D84A4B" w:rsidRPr="00845D3D" w:rsidRDefault="00D84A4B" w:rsidP="00D84A4B">
            <w:pPr>
              <w:spacing w:line="360" w:lineRule="auto"/>
              <w:rPr>
                <w:rFonts w:asciiTheme="minorHAnsi" w:hAnsiTheme="minorHAnsi" w:cs="Calibri"/>
                <w:color w:val="000000"/>
                <w:lang w:val="en-US"/>
              </w:rPr>
            </w:pPr>
          </w:p>
        </w:tc>
        <w:tc>
          <w:tcPr>
            <w:tcW w:w="980" w:type="dxa"/>
            <w:vMerge/>
            <w:tcBorders>
              <w:top w:val="nil"/>
              <w:left w:val="single" w:sz="4" w:space="0" w:color="auto"/>
              <w:bottom w:val="single" w:sz="4" w:space="0" w:color="auto"/>
              <w:right w:val="single" w:sz="4" w:space="0" w:color="auto"/>
            </w:tcBorders>
            <w:vAlign w:val="center"/>
            <w:hideMark/>
          </w:tcPr>
          <w:p w14:paraId="62C2C6D3" w14:textId="77777777" w:rsidR="00D84A4B" w:rsidRPr="00845D3D" w:rsidRDefault="00D84A4B" w:rsidP="00D84A4B">
            <w:pPr>
              <w:spacing w:line="360" w:lineRule="auto"/>
              <w:rPr>
                <w:rFonts w:asciiTheme="minorHAnsi" w:hAnsiTheme="minorHAnsi" w:cs="Calibri"/>
                <w:color w:val="000000"/>
                <w:lang w:val="en-US"/>
              </w:rPr>
            </w:pPr>
          </w:p>
        </w:tc>
        <w:tc>
          <w:tcPr>
            <w:tcW w:w="977" w:type="dxa"/>
            <w:vMerge/>
            <w:tcBorders>
              <w:top w:val="nil"/>
              <w:left w:val="single" w:sz="4" w:space="0" w:color="auto"/>
              <w:bottom w:val="single" w:sz="4" w:space="0" w:color="auto"/>
              <w:right w:val="single" w:sz="4" w:space="0" w:color="auto"/>
            </w:tcBorders>
            <w:vAlign w:val="center"/>
            <w:hideMark/>
          </w:tcPr>
          <w:p w14:paraId="655289B5" w14:textId="77777777" w:rsidR="00D84A4B" w:rsidRPr="00845D3D" w:rsidRDefault="00D84A4B" w:rsidP="00D84A4B">
            <w:pPr>
              <w:spacing w:line="360" w:lineRule="auto"/>
              <w:rPr>
                <w:rFonts w:asciiTheme="minorHAnsi" w:hAnsiTheme="minorHAnsi" w:cs="Calibri"/>
                <w:color w:val="000000"/>
                <w:lang w:val="en-US"/>
              </w:rPr>
            </w:pPr>
          </w:p>
        </w:tc>
        <w:tc>
          <w:tcPr>
            <w:tcW w:w="977" w:type="dxa"/>
            <w:vMerge/>
            <w:tcBorders>
              <w:top w:val="nil"/>
              <w:left w:val="single" w:sz="4" w:space="0" w:color="auto"/>
              <w:bottom w:val="single" w:sz="4" w:space="0" w:color="auto"/>
              <w:right w:val="single" w:sz="4" w:space="0" w:color="auto"/>
            </w:tcBorders>
            <w:vAlign w:val="center"/>
            <w:hideMark/>
          </w:tcPr>
          <w:p w14:paraId="2A79C4AA" w14:textId="77777777" w:rsidR="00D84A4B" w:rsidRPr="00845D3D" w:rsidRDefault="00D84A4B" w:rsidP="00D84A4B">
            <w:pPr>
              <w:spacing w:line="360" w:lineRule="auto"/>
              <w:rPr>
                <w:rFonts w:asciiTheme="minorHAnsi" w:hAnsiTheme="minorHAnsi" w:cs="Calibri"/>
                <w:color w:val="000000"/>
                <w:lang w:val="en-US"/>
              </w:rPr>
            </w:pPr>
          </w:p>
        </w:tc>
        <w:tc>
          <w:tcPr>
            <w:tcW w:w="1117" w:type="dxa"/>
            <w:tcBorders>
              <w:top w:val="nil"/>
              <w:left w:val="nil"/>
              <w:bottom w:val="single" w:sz="4" w:space="0" w:color="auto"/>
              <w:right w:val="single" w:sz="4" w:space="0" w:color="auto"/>
            </w:tcBorders>
            <w:shd w:val="clear" w:color="auto" w:fill="auto"/>
            <w:noWrap/>
            <w:vAlign w:val="bottom"/>
            <w:hideMark/>
          </w:tcPr>
          <w:p w14:paraId="1C7A746B" w14:textId="1CAEEA8C"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143</w:t>
            </w:r>
            <w:r w:rsidR="00C53A51">
              <w:rPr>
                <w:rFonts w:asciiTheme="minorHAnsi" w:hAnsiTheme="minorHAnsi" w:cs="Calibri"/>
                <w:color w:val="000000"/>
                <w:lang w:val="en-US"/>
              </w:rPr>
              <w:t>,</w:t>
            </w:r>
            <w:r w:rsidRPr="00845D3D">
              <w:rPr>
                <w:rFonts w:asciiTheme="minorHAnsi" w:hAnsiTheme="minorHAnsi" w:cs="Calibri"/>
                <w:color w:val="000000"/>
                <w:lang w:val="en-US"/>
              </w:rPr>
              <w:t>08</w:t>
            </w:r>
          </w:p>
        </w:tc>
        <w:tc>
          <w:tcPr>
            <w:tcW w:w="977" w:type="dxa"/>
            <w:tcBorders>
              <w:top w:val="nil"/>
              <w:left w:val="nil"/>
              <w:bottom w:val="single" w:sz="4" w:space="0" w:color="auto"/>
              <w:right w:val="single" w:sz="4" w:space="0" w:color="auto"/>
            </w:tcBorders>
            <w:shd w:val="clear" w:color="auto" w:fill="auto"/>
            <w:noWrap/>
            <w:vAlign w:val="bottom"/>
            <w:hideMark/>
          </w:tcPr>
          <w:p w14:paraId="20D0EB5D" w14:textId="3F97DD02"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143</w:t>
            </w:r>
            <w:r w:rsidR="00C53A51">
              <w:rPr>
                <w:rFonts w:asciiTheme="minorHAnsi" w:hAnsiTheme="minorHAnsi" w:cs="Calibri"/>
                <w:color w:val="000000"/>
                <w:lang w:val="en-US"/>
              </w:rPr>
              <w:t>,</w:t>
            </w:r>
            <w:r w:rsidRPr="00845D3D">
              <w:rPr>
                <w:rFonts w:asciiTheme="minorHAnsi" w:hAnsiTheme="minorHAnsi" w:cs="Calibri"/>
                <w:color w:val="000000"/>
                <w:lang w:val="en-US"/>
              </w:rPr>
              <w:t>16</w:t>
            </w:r>
          </w:p>
        </w:tc>
        <w:tc>
          <w:tcPr>
            <w:tcW w:w="834" w:type="dxa"/>
            <w:tcBorders>
              <w:top w:val="nil"/>
              <w:left w:val="nil"/>
              <w:bottom w:val="single" w:sz="4" w:space="0" w:color="auto"/>
              <w:right w:val="single" w:sz="4" w:space="0" w:color="auto"/>
            </w:tcBorders>
            <w:shd w:val="clear" w:color="auto" w:fill="auto"/>
            <w:noWrap/>
            <w:vAlign w:val="bottom"/>
            <w:hideMark/>
          </w:tcPr>
          <w:p w14:paraId="09E214FF" w14:textId="1F6628DB"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80</w:t>
            </w:r>
          </w:p>
        </w:tc>
        <w:tc>
          <w:tcPr>
            <w:tcW w:w="2754" w:type="dxa"/>
            <w:tcBorders>
              <w:top w:val="nil"/>
              <w:left w:val="nil"/>
              <w:bottom w:val="single" w:sz="4" w:space="0" w:color="auto"/>
              <w:right w:val="single" w:sz="4" w:space="0" w:color="auto"/>
            </w:tcBorders>
          </w:tcPr>
          <w:p w14:paraId="64A0D7CB" w14:textId="77777777" w:rsidR="00D84A4B" w:rsidRPr="00C53A51" w:rsidRDefault="00D84A4B" w:rsidP="00D84A4B">
            <w:pPr>
              <w:spacing w:line="360" w:lineRule="auto"/>
              <w:rPr>
                <w:rFonts w:asciiTheme="minorHAnsi" w:hAnsiTheme="minorHAnsi" w:cstheme="minorHAnsi"/>
                <w:color w:val="000000"/>
                <w:lang w:val="en-US"/>
              </w:rPr>
            </w:pPr>
          </w:p>
        </w:tc>
      </w:tr>
      <w:tr w:rsidR="00C53A51" w:rsidRPr="00845D3D" w14:paraId="6D97E63E" w14:textId="098384EE" w:rsidTr="00C53A51">
        <w:trPr>
          <w:trHeight w:val="320"/>
        </w:trPr>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23B43326" w14:textId="77777777"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chr3</w:t>
            </w:r>
          </w:p>
        </w:tc>
        <w:tc>
          <w:tcPr>
            <w:tcW w:w="980" w:type="dxa"/>
            <w:tcBorders>
              <w:top w:val="nil"/>
              <w:left w:val="nil"/>
              <w:bottom w:val="single" w:sz="4" w:space="0" w:color="auto"/>
              <w:right w:val="single" w:sz="4" w:space="0" w:color="auto"/>
            </w:tcBorders>
            <w:shd w:val="clear" w:color="auto" w:fill="auto"/>
            <w:noWrap/>
            <w:vAlign w:val="bottom"/>
            <w:hideMark/>
          </w:tcPr>
          <w:p w14:paraId="531AF199" w14:textId="4F37B137"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52</w:t>
            </w:r>
            <w:r>
              <w:rPr>
                <w:rFonts w:asciiTheme="minorHAnsi" w:hAnsiTheme="minorHAnsi" w:cs="Calibri"/>
                <w:color w:val="000000"/>
                <w:lang w:val="en-US"/>
              </w:rPr>
              <w:t>,</w:t>
            </w:r>
            <w:r w:rsidRPr="00845D3D">
              <w:rPr>
                <w:rFonts w:asciiTheme="minorHAnsi" w:hAnsiTheme="minorHAnsi" w:cs="Calibri"/>
                <w:color w:val="000000"/>
                <w:lang w:val="en-US"/>
              </w:rPr>
              <w:t>84</w:t>
            </w:r>
          </w:p>
        </w:tc>
        <w:tc>
          <w:tcPr>
            <w:tcW w:w="977" w:type="dxa"/>
            <w:tcBorders>
              <w:top w:val="nil"/>
              <w:left w:val="nil"/>
              <w:bottom w:val="single" w:sz="4" w:space="0" w:color="auto"/>
              <w:right w:val="single" w:sz="4" w:space="0" w:color="auto"/>
            </w:tcBorders>
            <w:shd w:val="clear" w:color="auto" w:fill="auto"/>
            <w:noWrap/>
            <w:vAlign w:val="bottom"/>
            <w:hideMark/>
          </w:tcPr>
          <w:p w14:paraId="4BB36EA5" w14:textId="7FB1C10C"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52</w:t>
            </w:r>
            <w:r>
              <w:rPr>
                <w:rFonts w:asciiTheme="minorHAnsi" w:hAnsiTheme="minorHAnsi" w:cs="Calibri"/>
                <w:color w:val="000000"/>
                <w:lang w:val="en-US"/>
              </w:rPr>
              <w:t>,</w:t>
            </w:r>
            <w:r w:rsidRPr="00845D3D">
              <w:rPr>
                <w:rFonts w:asciiTheme="minorHAnsi" w:hAnsiTheme="minorHAnsi" w:cs="Calibri"/>
                <w:color w:val="000000"/>
                <w:lang w:val="en-US"/>
              </w:rPr>
              <w:t>9</w:t>
            </w:r>
          </w:p>
        </w:tc>
        <w:tc>
          <w:tcPr>
            <w:tcW w:w="977" w:type="dxa"/>
            <w:tcBorders>
              <w:top w:val="nil"/>
              <w:left w:val="nil"/>
              <w:bottom w:val="single" w:sz="4" w:space="0" w:color="auto"/>
              <w:right w:val="single" w:sz="4" w:space="0" w:color="auto"/>
            </w:tcBorders>
            <w:shd w:val="clear" w:color="auto" w:fill="auto"/>
            <w:noWrap/>
            <w:vAlign w:val="bottom"/>
            <w:hideMark/>
          </w:tcPr>
          <w:p w14:paraId="3DA897A5" w14:textId="6CC640D1"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60</w:t>
            </w:r>
          </w:p>
        </w:tc>
        <w:tc>
          <w:tcPr>
            <w:tcW w:w="1117" w:type="dxa"/>
            <w:tcBorders>
              <w:top w:val="nil"/>
              <w:left w:val="nil"/>
              <w:bottom w:val="single" w:sz="4" w:space="0" w:color="auto"/>
              <w:right w:val="single" w:sz="4" w:space="0" w:color="auto"/>
            </w:tcBorders>
            <w:shd w:val="clear" w:color="auto" w:fill="auto"/>
            <w:noWrap/>
            <w:vAlign w:val="bottom"/>
            <w:hideMark/>
          </w:tcPr>
          <w:p w14:paraId="07CE5768" w14:textId="249D448E"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52</w:t>
            </w:r>
            <w:r w:rsidR="00C53A51">
              <w:rPr>
                <w:rFonts w:asciiTheme="minorHAnsi" w:hAnsiTheme="minorHAnsi" w:cs="Calibri"/>
                <w:color w:val="000000"/>
                <w:lang w:val="en-US"/>
              </w:rPr>
              <w:t>,</w:t>
            </w:r>
            <w:r w:rsidRPr="00845D3D">
              <w:rPr>
                <w:rFonts w:asciiTheme="minorHAnsi" w:hAnsiTheme="minorHAnsi" w:cs="Calibri"/>
                <w:color w:val="000000"/>
                <w:lang w:val="en-US"/>
              </w:rPr>
              <w:t>86</w:t>
            </w:r>
          </w:p>
        </w:tc>
        <w:tc>
          <w:tcPr>
            <w:tcW w:w="977" w:type="dxa"/>
            <w:tcBorders>
              <w:top w:val="nil"/>
              <w:left w:val="nil"/>
              <w:bottom w:val="single" w:sz="4" w:space="0" w:color="auto"/>
              <w:right w:val="single" w:sz="4" w:space="0" w:color="auto"/>
            </w:tcBorders>
            <w:shd w:val="clear" w:color="auto" w:fill="auto"/>
            <w:noWrap/>
            <w:vAlign w:val="bottom"/>
            <w:hideMark/>
          </w:tcPr>
          <w:p w14:paraId="11FBE8AE" w14:textId="1428A232"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52</w:t>
            </w:r>
            <w:r w:rsidR="00C53A51">
              <w:rPr>
                <w:rFonts w:asciiTheme="minorHAnsi" w:hAnsiTheme="minorHAnsi" w:cs="Calibri"/>
                <w:color w:val="000000"/>
                <w:lang w:val="en-US"/>
              </w:rPr>
              <w:t>,</w:t>
            </w:r>
            <w:r w:rsidRPr="00845D3D">
              <w:rPr>
                <w:rFonts w:asciiTheme="minorHAnsi" w:hAnsiTheme="minorHAnsi" w:cs="Calibri"/>
                <w:color w:val="000000"/>
                <w:lang w:val="en-US"/>
              </w:rPr>
              <w:t>88</w:t>
            </w:r>
          </w:p>
        </w:tc>
        <w:tc>
          <w:tcPr>
            <w:tcW w:w="834" w:type="dxa"/>
            <w:tcBorders>
              <w:top w:val="nil"/>
              <w:left w:val="nil"/>
              <w:bottom w:val="single" w:sz="4" w:space="0" w:color="auto"/>
              <w:right w:val="single" w:sz="4" w:space="0" w:color="auto"/>
            </w:tcBorders>
            <w:shd w:val="clear" w:color="auto" w:fill="auto"/>
            <w:noWrap/>
            <w:vAlign w:val="bottom"/>
            <w:hideMark/>
          </w:tcPr>
          <w:p w14:paraId="081A2206" w14:textId="7D5424EC"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20</w:t>
            </w:r>
          </w:p>
        </w:tc>
        <w:tc>
          <w:tcPr>
            <w:tcW w:w="2754" w:type="dxa"/>
            <w:tcBorders>
              <w:top w:val="nil"/>
              <w:left w:val="nil"/>
              <w:bottom w:val="single" w:sz="4" w:space="0" w:color="auto"/>
              <w:right w:val="single" w:sz="4" w:space="0" w:color="auto"/>
            </w:tcBorders>
          </w:tcPr>
          <w:p w14:paraId="158F4D72" w14:textId="0C60763F" w:rsidR="00C53A51" w:rsidRPr="00C53A51" w:rsidRDefault="00C53A51" w:rsidP="00C53A51">
            <w:pPr>
              <w:rPr>
                <w:rFonts w:asciiTheme="minorHAnsi" w:hAnsiTheme="minorHAnsi" w:cstheme="minorHAnsi"/>
              </w:rPr>
            </w:pPr>
            <w:r w:rsidRPr="00C53A51">
              <w:rPr>
                <w:rFonts w:asciiTheme="minorHAnsi" w:hAnsiTheme="minorHAnsi" w:cstheme="minorHAnsi"/>
              </w:rPr>
              <w:t>ENSGALG00000026338</w:t>
            </w:r>
          </w:p>
        </w:tc>
      </w:tr>
      <w:tr w:rsidR="00C53A51" w:rsidRPr="00845D3D" w14:paraId="581F24B7" w14:textId="359ABD9F" w:rsidTr="00C53A51">
        <w:trPr>
          <w:trHeight w:val="320"/>
        </w:trPr>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7768BCD9" w14:textId="77777777"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chr3</w:t>
            </w:r>
          </w:p>
        </w:tc>
        <w:tc>
          <w:tcPr>
            <w:tcW w:w="980" w:type="dxa"/>
            <w:tcBorders>
              <w:top w:val="nil"/>
              <w:left w:val="nil"/>
              <w:bottom w:val="single" w:sz="4" w:space="0" w:color="auto"/>
              <w:right w:val="single" w:sz="4" w:space="0" w:color="auto"/>
            </w:tcBorders>
            <w:shd w:val="clear" w:color="auto" w:fill="auto"/>
            <w:noWrap/>
            <w:vAlign w:val="bottom"/>
            <w:hideMark/>
          </w:tcPr>
          <w:p w14:paraId="0821D96E" w14:textId="0E5EF320"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92</w:t>
            </w:r>
            <w:r>
              <w:rPr>
                <w:rFonts w:asciiTheme="minorHAnsi" w:hAnsiTheme="minorHAnsi" w:cs="Calibri"/>
                <w:color w:val="000000"/>
                <w:lang w:val="en-US"/>
              </w:rPr>
              <w:t>,</w:t>
            </w:r>
            <w:r w:rsidRPr="00845D3D">
              <w:rPr>
                <w:rFonts w:asciiTheme="minorHAnsi" w:hAnsiTheme="minorHAnsi" w:cs="Calibri"/>
                <w:color w:val="000000"/>
                <w:lang w:val="en-US"/>
              </w:rPr>
              <w:t>9</w:t>
            </w:r>
            <w:r w:rsidR="00C53A51">
              <w:rPr>
                <w:rFonts w:asciiTheme="minorHAnsi" w:hAnsiTheme="minorHAnsi" w:cs="Calibri"/>
                <w:color w:val="000000"/>
                <w:lang w:val="en-US"/>
              </w:rPr>
              <w:t>0</w:t>
            </w:r>
          </w:p>
        </w:tc>
        <w:tc>
          <w:tcPr>
            <w:tcW w:w="977" w:type="dxa"/>
            <w:tcBorders>
              <w:top w:val="nil"/>
              <w:left w:val="nil"/>
              <w:bottom w:val="single" w:sz="4" w:space="0" w:color="auto"/>
              <w:right w:val="single" w:sz="4" w:space="0" w:color="auto"/>
            </w:tcBorders>
            <w:shd w:val="clear" w:color="auto" w:fill="auto"/>
            <w:noWrap/>
            <w:vAlign w:val="bottom"/>
            <w:hideMark/>
          </w:tcPr>
          <w:p w14:paraId="159F0989" w14:textId="0D9C6F39"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92</w:t>
            </w:r>
            <w:r>
              <w:rPr>
                <w:rFonts w:asciiTheme="minorHAnsi" w:hAnsiTheme="minorHAnsi" w:cs="Calibri"/>
                <w:color w:val="000000"/>
                <w:lang w:val="en-US"/>
              </w:rPr>
              <w:t>,</w:t>
            </w:r>
            <w:r w:rsidRPr="00845D3D">
              <w:rPr>
                <w:rFonts w:asciiTheme="minorHAnsi" w:hAnsiTheme="minorHAnsi" w:cs="Calibri"/>
                <w:color w:val="000000"/>
                <w:lang w:val="en-US"/>
              </w:rPr>
              <w:t>96</w:t>
            </w:r>
          </w:p>
        </w:tc>
        <w:tc>
          <w:tcPr>
            <w:tcW w:w="977" w:type="dxa"/>
            <w:tcBorders>
              <w:top w:val="nil"/>
              <w:left w:val="nil"/>
              <w:bottom w:val="single" w:sz="4" w:space="0" w:color="auto"/>
              <w:right w:val="single" w:sz="4" w:space="0" w:color="auto"/>
            </w:tcBorders>
            <w:shd w:val="clear" w:color="auto" w:fill="auto"/>
            <w:noWrap/>
            <w:vAlign w:val="bottom"/>
            <w:hideMark/>
          </w:tcPr>
          <w:p w14:paraId="113D8592" w14:textId="7EE9D0FD"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60</w:t>
            </w:r>
          </w:p>
        </w:tc>
        <w:tc>
          <w:tcPr>
            <w:tcW w:w="1117" w:type="dxa"/>
            <w:tcBorders>
              <w:top w:val="nil"/>
              <w:left w:val="nil"/>
              <w:bottom w:val="single" w:sz="4" w:space="0" w:color="auto"/>
              <w:right w:val="single" w:sz="4" w:space="0" w:color="auto"/>
            </w:tcBorders>
            <w:shd w:val="clear" w:color="auto" w:fill="auto"/>
            <w:noWrap/>
            <w:vAlign w:val="bottom"/>
            <w:hideMark/>
          </w:tcPr>
          <w:p w14:paraId="0039D961" w14:textId="0CEA575C"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92</w:t>
            </w:r>
            <w:r w:rsidR="00C53A51">
              <w:rPr>
                <w:rFonts w:asciiTheme="minorHAnsi" w:hAnsiTheme="minorHAnsi" w:cs="Calibri"/>
                <w:color w:val="000000"/>
                <w:lang w:val="en-US"/>
              </w:rPr>
              <w:t>,</w:t>
            </w:r>
            <w:r w:rsidRPr="00845D3D">
              <w:rPr>
                <w:rFonts w:asciiTheme="minorHAnsi" w:hAnsiTheme="minorHAnsi" w:cs="Calibri"/>
                <w:color w:val="000000"/>
                <w:lang w:val="en-US"/>
              </w:rPr>
              <w:t>92</w:t>
            </w:r>
          </w:p>
        </w:tc>
        <w:tc>
          <w:tcPr>
            <w:tcW w:w="977" w:type="dxa"/>
            <w:tcBorders>
              <w:top w:val="nil"/>
              <w:left w:val="nil"/>
              <w:bottom w:val="single" w:sz="4" w:space="0" w:color="auto"/>
              <w:right w:val="single" w:sz="4" w:space="0" w:color="auto"/>
            </w:tcBorders>
            <w:shd w:val="clear" w:color="auto" w:fill="auto"/>
            <w:noWrap/>
            <w:vAlign w:val="bottom"/>
            <w:hideMark/>
          </w:tcPr>
          <w:p w14:paraId="46551F93" w14:textId="473BC9F6"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92</w:t>
            </w:r>
            <w:r w:rsidR="00C53A51">
              <w:rPr>
                <w:rFonts w:asciiTheme="minorHAnsi" w:hAnsiTheme="minorHAnsi" w:cs="Calibri"/>
                <w:color w:val="000000"/>
                <w:lang w:val="en-US"/>
              </w:rPr>
              <w:t>,</w:t>
            </w:r>
            <w:r w:rsidRPr="00845D3D">
              <w:rPr>
                <w:rFonts w:asciiTheme="minorHAnsi" w:hAnsiTheme="minorHAnsi" w:cs="Calibri"/>
                <w:color w:val="000000"/>
                <w:lang w:val="en-US"/>
              </w:rPr>
              <w:t>94</w:t>
            </w:r>
          </w:p>
        </w:tc>
        <w:tc>
          <w:tcPr>
            <w:tcW w:w="834" w:type="dxa"/>
            <w:tcBorders>
              <w:top w:val="nil"/>
              <w:left w:val="nil"/>
              <w:bottom w:val="single" w:sz="4" w:space="0" w:color="auto"/>
              <w:right w:val="single" w:sz="4" w:space="0" w:color="auto"/>
            </w:tcBorders>
            <w:shd w:val="clear" w:color="auto" w:fill="auto"/>
            <w:noWrap/>
            <w:vAlign w:val="bottom"/>
            <w:hideMark/>
          </w:tcPr>
          <w:p w14:paraId="4AA9333A" w14:textId="074310C2"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20</w:t>
            </w:r>
          </w:p>
        </w:tc>
        <w:tc>
          <w:tcPr>
            <w:tcW w:w="2754" w:type="dxa"/>
            <w:tcBorders>
              <w:top w:val="nil"/>
              <w:left w:val="nil"/>
              <w:bottom w:val="single" w:sz="4" w:space="0" w:color="auto"/>
              <w:right w:val="single" w:sz="4" w:space="0" w:color="auto"/>
            </w:tcBorders>
          </w:tcPr>
          <w:p w14:paraId="0C6940E0" w14:textId="77777777" w:rsidR="00D84A4B" w:rsidRPr="00C53A51" w:rsidRDefault="00D84A4B" w:rsidP="00D84A4B">
            <w:pPr>
              <w:spacing w:line="360" w:lineRule="auto"/>
              <w:rPr>
                <w:rFonts w:asciiTheme="minorHAnsi" w:hAnsiTheme="minorHAnsi" w:cstheme="minorHAnsi"/>
                <w:color w:val="000000"/>
                <w:lang w:val="en-US"/>
              </w:rPr>
            </w:pPr>
          </w:p>
        </w:tc>
      </w:tr>
      <w:tr w:rsidR="00C53A51" w:rsidRPr="00845D3D" w14:paraId="6B68C695" w14:textId="3CEA891F" w:rsidTr="00C53A51">
        <w:trPr>
          <w:trHeight w:val="320"/>
        </w:trPr>
        <w:tc>
          <w:tcPr>
            <w:tcW w:w="6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DD068DB" w14:textId="77777777"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chr5</w:t>
            </w:r>
          </w:p>
        </w:tc>
        <w:tc>
          <w:tcPr>
            <w:tcW w:w="9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F53745E" w14:textId="793B3762"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3</w:t>
            </w:r>
            <w:r>
              <w:rPr>
                <w:rFonts w:asciiTheme="minorHAnsi" w:hAnsiTheme="minorHAnsi" w:cs="Calibri"/>
                <w:color w:val="000000"/>
                <w:lang w:val="en-US"/>
              </w:rPr>
              <w:t>,</w:t>
            </w:r>
            <w:r w:rsidRPr="00845D3D">
              <w:rPr>
                <w:rFonts w:asciiTheme="minorHAnsi" w:hAnsiTheme="minorHAnsi" w:cs="Calibri"/>
                <w:color w:val="000000"/>
                <w:lang w:val="en-US"/>
              </w:rPr>
              <w:t>7</w:t>
            </w:r>
            <w:r>
              <w:rPr>
                <w:rFonts w:asciiTheme="minorHAnsi" w:hAnsiTheme="minorHAnsi" w:cs="Calibri"/>
                <w:color w:val="000000"/>
                <w:lang w:val="en-US"/>
              </w:rPr>
              <w:t>0</w:t>
            </w:r>
          </w:p>
        </w:tc>
        <w:tc>
          <w:tcPr>
            <w:tcW w:w="97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FA4400C" w14:textId="3DB41A3D"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3</w:t>
            </w:r>
            <w:r>
              <w:rPr>
                <w:rFonts w:asciiTheme="minorHAnsi" w:hAnsiTheme="minorHAnsi" w:cs="Calibri"/>
                <w:color w:val="000000"/>
                <w:lang w:val="en-US"/>
              </w:rPr>
              <w:t>,</w:t>
            </w:r>
            <w:r w:rsidRPr="00845D3D">
              <w:rPr>
                <w:rFonts w:asciiTheme="minorHAnsi" w:hAnsiTheme="minorHAnsi" w:cs="Calibri"/>
                <w:color w:val="000000"/>
                <w:lang w:val="en-US"/>
              </w:rPr>
              <w:t>96</w:t>
            </w:r>
          </w:p>
        </w:tc>
        <w:tc>
          <w:tcPr>
            <w:tcW w:w="977"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B39D69E" w14:textId="18B82592"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260</w:t>
            </w:r>
          </w:p>
        </w:tc>
        <w:tc>
          <w:tcPr>
            <w:tcW w:w="1117" w:type="dxa"/>
            <w:tcBorders>
              <w:top w:val="nil"/>
              <w:left w:val="nil"/>
              <w:bottom w:val="single" w:sz="4" w:space="0" w:color="auto"/>
              <w:right w:val="single" w:sz="4" w:space="0" w:color="auto"/>
            </w:tcBorders>
            <w:shd w:val="clear" w:color="auto" w:fill="auto"/>
            <w:noWrap/>
            <w:vAlign w:val="bottom"/>
            <w:hideMark/>
          </w:tcPr>
          <w:p w14:paraId="14EB1F1A" w14:textId="722D4169"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38</w:t>
            </w:r>
            <w:r>
              <w:rPr>
                <w:rFonts w:asciiTheme="minorHAnsi" w:hAnsiTheme="minorHAnsi" w:cs="Calibri"/>
                <w:color w:val="000000"/>
                <w:lang w:val="en-US"/>
              </w:rPr>
              <w:t>,</w:t>
            </w:r>
            <w:r w:rsidRPr="00845D3D">
              <w:rPr>
                <w:rFonts w:asciiTheme="minorHAnsi" w:hAnsiTheme="minorHAnsi" w:cs="Calibri"/>
                <w:color w:val="000000"/>
                <w:lang w:val="en-US"/>
              </w:rPr>
              <w:t>2</w:t>
            </w:r>
            <w:r>
              <w:rPr>
                <w:rFonts w:asciiTheme="minorHAnsi" w:hAnsiTheme="minorHAnsi" w:cs="Calibri"/>
                <w:color w:val="000000"/>
                <w:lang w:val="en-US"/>
              </w:rPr>
              <w:t>0</w:t>
            </w:r>
          </w:p>
        </w:tc>
        <w:tc>
          <w:tcPr>
            <w:tcW w:w="977" w:type="dxa"/>
            <w:tcBorders>
              <w:top w:val="nil"/>
              <w:left w:val="nil"/>
              <w:bottom w:val="single" w:sz="4" w:space="0" w:color="auto"/>
              <w:right w:val="single" w:sz="4" w:space="0" w:color="auto"/>
            </w:tcBorders>
            <w:shd w:val="clear" w:color="auto" w:fill="auto"/>
            <w:noWrap/>
            <w:vAlign w:val="bottom"/>
            <w:hideMark/>
          </w:tcPr>
          <w:p w14:paraId="1B14E8A9" w14:textId="2C2EA37A"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38</w:t>
            </w:r>
            <w:r>
              <w:rPr>
                <w:rFonts w:asciiTheme="minorHAnsi" w:hAnsiTheme="minorHAnsi" w:cs="Calibri"/>
                <w:color w:val="000000"/>
                <w:lang w:val="en-US"/>
              </w:rPr>
              <w:t>,</w:t>
            </w:r>
            <w:r w:rsidRPr="00845D3D">
              <w:rPr>
                <w:rFonts w:asciiTheme="minorHAnsi" w:hAnsiTheme="minorHAnsi" w:cs="Calibri"/>
                <w:color w:val="000000"/>
                <w:lang w:val="en-US"/>
              </w:rPr>
              <w:t>6</w:t>
            </w:r>
          </w:p>
        </w:tc>
        <w:tc>
          <w:tcPr>
            <w:tcW w:w="834" w:type="dxa"/>
            <w:tcBorders>
              <w:top w:val="nil"/>
              <w:left w:val="nil"/>
              <w:bottom w:val="single" w:sz="4" w:space="0" w:color="auto"/>
              <w:right w:val="single" w:sz="4" w:space="0" w:color="auto"/>
            </w:tcBorders>
            <w:shd w:val="clear" w:color="auto" w:fill="auto"/>
            <w:noWrap/>
            <w:vAlign w:val="bottom"/>
            <w:hideMark/>
          </w:tcPr>
          <w:p w14:paraId="0C2E686D" w14:textId="2094143A"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40</w:t>
            </w:r>
          </w:p>
        </w:tc>
        <w:tc>
          <w:tcPr>
            <w:tcW w:w="2754" w:type="dxa"/>
            <w:vMerge w:val="restart"/>
            <w:tcBorders>
              <w:top w:val="nil"/>
              <w:left w:val="nil"/>
              <w:right w:val="single" w:sz="4" w:space="0" w:color="auto"/>
            </w:tcBorders>
          </w:tcPr>
          <w:p w14:paraId="3961BC58" w14:textId="77777777" w:rsidR="00C53A51" w:rsidRPr="00C53A51" w:rsidRDefault="00C53A51" w:rsidP="00D84A4B">
            <w:pPr>
              <w:spacing w:line="360" w:lineRule="auto"/>
              <w:rPr>
                <w:rFonts w:asciiTheme="minorHAnsi" w:hAnsiTheme="minorHAnsi" w:cstheme="minorHAnsi"/>
                <w:color w:val="000000"/>
                <w:lang w:val="en-US"/>
              </w:rPr>
            </w:pPr>
            <w:r w:rsidRPr="00C53A51">
              <w:rPr>
                <w:rFonts w:asciiTheme="minorHAnsi" w:hAnsiTheme="minorHAnsi" w:cstheme="minorHAnsi"/>
                <w:color w:val="000000"/>
                <w:lang w:val="en-US"/>
              </w:rPr>
              <w:t xml:space="preserve">LGR4, LIN7B, 7SK, BDNF, </w:t>
            </w:r>
          </w:p>
          <w:p w14:paraId="0C9B4980" w14:textId="409DA538" w:rsidR="00C53A51" w:rsidRPr="00C53A51" w:rsidRDefault="00C53A51" w:rsidP="00D84A4B">
            <w:pPr>
              <w:spacing w:line="360" w:lineRule="auto"/>
              <w:rPr>
                <w:rFonts w:asciiTheme="minorHAnsi" w:hAnsiTheme="minorHAnsi" w:cstheme="minorHAnsi"/>
                <w:color w:val="000000"/>
                <w:lang w:val="en-US"/>
              </w:rPr>
            </w:pPr>
            <w:r w:rsidRPr="00C53A51">
              <w:rPr>
                <w:rFonts w:asciiTheme="minorHAnsi" w:hAnsiTheme="minorHAnsi" w:cstheme="minorHAnsi"/>
                <w:color w:val="000000"/>
                <w:lang w:val="en-US"/>
              </w:rPr>
              <w:t>ENSGALG00000012162, MIR1760,</w:t>
            </w:r>
            <w:r>
              <w:rPr>
                <w:rFonts w:asciiTheme="minorHAnsi" w:hAnsiTheme="minorHAnsi" w:cstheme="minorHAnsi"/>
                <w:color w:val="000000"/>
                <w:lang w:val="en-US"/>
              </w:rPr>
              <w:t xml:space="preserve"> </w:t>
            </w:r>
            <w:r w:rsidRPr="00C53A51">
              <w:rPr>
                <w:rFonts w:asciiTheme="minorHAnsi" w:hAnsiTheme="minorHAnsi" w:cstheme="minorHAnsi"/>
                <w:color w:val="000000"/>
                <w:lang w:val="en-US"/>
              </w:rPr>
              <w:t>KIF18A, METTL15</w:t>
            </w:r>
          </w:p>
        </w:tc>
      </w:tr>
      <w:tr w:rsidR="00C53A51" w:rsidRPr="00845D3D" w14:paraId="0B551DFD" w14:textId="3C5F61CE" w:rsidTr="00C53A51">
        <w:trPr>
          <w:trHeight w:val="320"/>
        </w:trPr>
        <w:tc>
          <w:tcPr>
            <w:tcW w:w="666" w:type="dxa"/>
            <w:vMerge/>
            <w:tcBorders>
              <w:top w:val="nil"/>
              <w:left w:val="single" w:sz="4" w:space="0" w:color="auto"/>
              <w:bottom w:val="single" w:sz="4" w:space="0" w:color="auto"/>
              <w:right w:val="single" w:sz="4" w:space="0" w:color="auto"/>
            </w:tcBorders>
            <w:vAlign w:val="center"/>
            <w:hideMark/>
          </w:tcPr>
          <w:p w14:paraId="2D9729AE" w14:textId="77777777" w:rsidR="00C53A51" w:rsidRPr="00845D3D" w:rsidRDefault="00C53A51" w:rsidP="00D84A4B">
            <w:pPr>
              <w:spacing w:line="360" w:lineRule="auto"/>
              <w:rPr>
                <w:rFonts w:asciiTheme="minorHAnsi" w:hAnsiTheme="minorHAnsi" w:cs="Calibri"/>
                <w:color w:val="000000"/>
                <w:lang w:val="en-US"/>
              </w:rPr>
            </w:pPr>
          </w:p>
        </w:tc>
        <w:tc>
          <w:tcPr>
            <w:tcW w:w="980" w:type="dxa"/>
            <w:vMerge/>
            <w:tcBorders>
              <w:top w:val="nil"/>
              <w:left w:val="single" w:sz="4" w:space="0" w:color="auto"/>
              <w:bottom w:val="single" w:sz="4" w:space="0" w:color="auto"/>
              <w:right w:val="single" w:sz="4" w:space="0" w:color="auto"/>
            </w:tcBorders>
            <w:vAlign w:val="center"/>
            <w:hideMark/>
          </w:tcPr>
          <w:p w14:paraId="1B26D340" w14:textId="77777777" w:rsidR="00C53A51" w:rsidRPr="00845D3D" w:rsidRDefault="00C53A51" w:rsidP="00D84A4B">
            <w:pPr>
              <w:spacing w:line="360" w:lineRule="auto"/>
              <w:rPr>
                <w:rFonts w:asciiTheme="minorHAnsi" w:hAnsiTheme="minorHAnsi" w:cs="Calibri"/>
                <w:color w:val="000000"/>
                <w:lang w:val="en-US"/>
              </w:rPr>
            </w:pPr>
          </w:p>
        </w:tc>
        <w:tc>
          <w:tcPr>
            <w:tcW w:w="977" w:type="dxa"/>
            <w:vMerge/>
            <w:tcBorders>
              <w:top w:val="nil"/>
              <w:left w:val="single" w:sz="4" w:space="0" w:color="auto"/>
              <w:bottom w:val="single" w:sz="4" w:space="0" w:color="auto"/>
              <w:right w:val="single" w:sz="4" w:space="0" w:color="auto"/>
            </w:tcBorders>
            <w:vAlign w:val="center"/>
            <w:hideMark/>
          </w:tcPr>
          <w:p w14:paraId="3B830C53" w14:textId="77777777" w:rsidR="00C53A51" w:rsidRPr="00845D3D" w:rsidRDefault="00C53A51" w:rsidP="00D84A4B">
            <w:pPr>
              <w:spacing w:line="360" w:lineRule="auto"/>
              <w:rPr>
                <w:rFonts w:asciiTheme="minorHAnsi" w:hAnsiTheme="minorHAnsi" w:cs="Calibri"/>
                <w:color w:val="000000"/>
                <w:lang w:val="en-US"/>
              </w:rPr>
            </w:pPr>
          </w:p>
        </w:tc>
        <w:tc>
          <w:tcPr>
            <w:tcW w:w="977" w:type="dxa"/>
            <w:vMerge/>
            <w:tcBorders>
              <w:top w:val="nil"/>
              <w:left w:val="single" w:sz="4" w:space="0" w:color="auto"/>
              <w:bottom w:val="single" w:sz="4" w:space="0" w:color="auto"/>
              <w:right w:val="single" w:sz="4" w:space="0" w:color="auto"/>
            </w:tcBorders>
            <w:vAlign w:val="center"/>
            <w:hideMark/>
          </w:tcPr>
          <w:p w14:paraId="2D7CB055" w14:textId="77777777" w:rsidR="00C53A51" w:rsidRPr="00845D3D" w:rsidRDefault="00C53A51" w:rsidP="00D84A4B">
            <w:pPr>
              <w:spacing w:line="360" w:lineRule="auto"/>
              <w:rPr>
                <w:rFonts w:asciiTheme="minorHAnsi" w:hAnsiTheme="minorHAnsi" w:cs="Calibri"/>
                <w:color w:val="000000"/>
                <w:lang w:val="en-US"/>
              </w:rPr>
            </w:pPr>
          </w:p>
        </w:tc>
        <w:tc>
          <w:tcPr>
            <w:tcW w:w="1117" w:type="dxa"/>
            <w:tcBorders>
              <w:top w:val="nil"/>
              <w:left w:val="nil"/>
              <w:bottom w:val="single" w:sz="4" w:space="0" w:color="auto"/>
              <w:right w:val="single" w:sz="4" w:space="0" w:color="auto"/>
            </w:tcBorders>
            <w:shd w:val="clear" w:color="auto" w:fill="auto"/>
            <w:noWrap/>
            <w:vAlign w:val="bottom"/>
            <w:hideMark/>
          </w:tcPr>
          <w:p w14:paraId="2385811A" w14:textId="15573CF8"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38</w:t>
            </w:r>
            <w:r>
              <w:rPr>
                <w:rFonts w:asciiTheme="minorHAnsi" w:hAnsiTheme="minorHAnsi" w:cs="Calibri"/>
                <w:color w:val="000000"/>
                <w:lang w:val="en-US"/>
              </w:rPr>
              <w:t>,</w:t>
            </w:r>
            <w:r w:rsidRPr="00845D3D">
              <w:rPr>
                <w:rFonts w:asciiTheme="minorHAnsi" w:hAnsiTheme="minorHAnsi" w:cs="Calibri"/>
                <w:color w:val="000000"/>
                <w:lang w:val="en-US"/>
              </w:rPr>
              <w:t>8</w:t>
            </w:r>
            <w:r>
              <w:rPr>
                <w:rFonts w:asciiTheme="minorHAnsi" w:hAnsiTheme="minorHAnsi" w:cs="Calibri"/>
                <w:color w:val="000000"/>
                <w:lang w:val="en-US"/>
              </w:rPr>
              <w:t>0</w:t>
            </w:r>
          </w:p>
        </w:tc>
        <w:tc>
          <w:tcPr>
            <w:tcW w:w="977" w:type="dxa"/>
            <w:tcBorders>
              <w:top w:val="nil"/>
              <w:left w:val="nil"/>
              <w:bottom w:val="single" w:sz="4" w:space="0" w:color="auto"/>
              <w:right w:val="single" w:sz="4" w:space="0" w:color="auto"/>
            </w:tcBorders>
            <w:shd w:val="clear" w:color="auto" w:fill="auto"/>
            <w:noWrap/>
            <w:vAlign w:val="bottom"/>
            <w:hideMark/>
          </w:tcPr>
          <w:p w14:paraId="53B67C37" w14:textId="276BE55F"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39</w:t>
            </w:r>
            <w:r>
              <w:rPr>
                <w:rFonts w:asciiTheme="minorHAnsi" w:hAnsiTheme="minorHAnsi" w:cs="Calibri"/>
                <w:color w:val="000000"/>
                <w:lang w:val="en-US"/>
              </w:rPr>
              <w:t>,</w:t>
            </w:r>
            <w:r w:rsidRPr="00845D3D">
              <w:rPr>
                <w:rFonts w:asciiTheme="minorHAnsi" w:hAnsiTheme="minorHAnsi" w:cs="Calibri"/>
                <w:color w:val="000000"/>
                <w:lang w:val="en-US"/>
              </w:rPr>
              <w:t>2</w:t>
            </w:r>
          </w:p>
        </w:tc>
        <w:tc>
          <w:tcPr>
            <w:tcW w:w="834" w:type="dxa"/>
            <w:tcBorders>
              <w:top w:val="nil"/>
              <w:left w:val="nil"/>
              <w:bottom w:val="single" w:sz="4" w:space="0" w:color="auto"/>
              <w:right w:val="single" w:sz="4" w:space="0" w:color="auto"/>
            </w:tcBorders>
            <w:shd w:val="clear" w:color="auto" w:fill="auto"/>
            <w:noWrap/>
            <w:vAlign w:val="bottom"/>
            <w:hideMark/>
          </w:tcPr>
          <w:p w14:paraId="1AC8258C" w14:textId="73456E6C" w:rsidR="00C53A51" w:rsidRPr="00845D3D" w:rsidRDefault="00C53A51"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40</w:t>
            </w:r>
          </w:p>
        </w:tc>
        <w:tc>
          <w:tcPr>
            <w:tcW w:w="2754" w:type="dxa"/>
            <w:vMerge/>
            <w:tcBorders>
              <w:left w:val="nil"/>
              <w:bottom w:val="single" w:sz="4" w:space="0" w:color="auto"/>
              <w:right w:val="single" w:sz="4" w:space="0" w:color="auto"/>
            </w:tcBorders>
          </w:tcPr>
          <w:p w14:paraId="3237FF6B" w14:textId="77777777" w:rsidR="00C53A51" w:rsidRPr="00845D3D" w:rsidRDefault="00C53A51" w:rsidP="00D84A4B">
            <w:pPr>
              <w:spacing w:line="360" w:lineRule="auto"/>
              <w:rPr>
                <w:rFonts w:asciiTheme="minorHAnsi" w:hAnsiTheme="minorHAnsi" w:cs="Calibri"/>
                <w:color w:val="000000"/>
                <w:lang w:val="en-US"/>
              </w:rPr>
            </w:pPr>
          </w:p>
        </w:tc>
      </w:tr>
      <w:tr w:rsidR="00C53A51" w:rsidRPr="00845D3D" w14:paraId="7961E125" w14:textId="294E6EB5" w:rsidTr="00C53A51">
        <w:trPr>
          <w:trHeight w:val="320"/>
        </w:trPr>
        <w:tc>
          <w:tcPr>
            <w:tcW w:w="666" w:type="dxa"/>
            <w:tcBorders>
              <w:top w:val="nil"/>
              <w:left w:val="single" w:sz="4" w:space="0" w:color="auto"/>
              <w:bottom w:val="single" w:sz="4" w:space="0" w:color="auto"/>
              <w:right w:val="single" w:sz="4" w:space="0" w:color="auto"/>
            </w:tcBorders>
            <w:shd w:val="clear" w:color="auto" w:fill="auto"/>
            <w:noWrap/>
            <w:vAlign w:val="bottom"/>
            <w:hideMark/>
          </w:tcPr>
          <w:p w14:paraId="5B6C3A3E" w14:textId="77777777"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chr7</w:t>
            </w:r>
          </w:p>
        </w:tc>
        <w:tc>
          <w:tcPr>
            <w:tcW w:w="980" w:type="dxa"/>
            <w:tcBorders>
              <w:top w:val="nil"/>
              <w:left w:val="nil"/>
              <w:bottom w:val="single" w:sz="4" w:space="0" w:color="auto"/>
              <w:right w:val="single" w:sz="4" w:space="0" w:color="auto"/>
            </w:tcBorders>
            <w:shd w:val="clear" w:color="auto" w:fill="auto"/>
            <w:noWrap/>
            <w:vAlign w:val="bottom"/>
            <w:hideMark/>
          </w:tcPr>
          <w:p w14:paraId="6203335D" w14:textId="0BD77D8C"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19</w:t>
            </w:r>
            <w:r>
              <w:rPr>
                <w:rFonts w:asciiTheme="minorHAnsi" w:hAnsiTheme="minorHAnsi" w:cs="Calibri"/>
                <w:color w:val="000000"/>
                <w:lang w:val="en-US"/>
              </w:rPr>
              <w:t>,</w:t>
            </w:r>
            <w:r w:rsidRPr="00845D3D">
              <w:rPr>
                <w:rFonts w:asciiTheme="minorHAnsi" w:hAnsiTheme="minorHAnsi" w:cs="Calibri"/>
                <w:color w:val="000000"/>
                <w:lang w:val="en-US"/>
              </w:rPr>
              <w:t>32</w:t>
            </w:r>
          </w:p>
        </w:tc>
        <w:tc>
          <w:tcPr>
            <w:tcW w:w="977" w:type="dxa"/>
            <w:tcBorders>
              <w:top w:val="nil"/>
              <w:left w:val="nil"/>
              <w:bottom w:val="single" w:sz="4" w:space="0" w:color="auto"/>
              <w:right w:val="single" w:sz="4" w:space="0" w:color="auto"/>
            </w:tcBorders>
            <w:shd w:val="clear" w:color="auto" w:fill="auto"/>
            <w:noWrap/>
            <w:vAlign w:val="bottom"/>
            <w:hideMark/>
          </w:tcPr>
          <w:p w14:paraId="2FD664A2" w14:textId="6DAA51B2"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19</w:t>
            </w:r>
            <w:r>
              <w:rPr>
                <w:rFonts w:asciiTheme="minorHAnsi" w:hAnsiTheme="minorHAnsi" w:cs="Calibri"/>
                <w:color w:val="000000"/>
                <w:lang w:val="en-US"/>
              </w:rPr>
              <w:t>,</w:t>
            </w:r>
            <w:r w:rsidRPr="00845D3D">
              <w:rPr>
                <w:rFonts w:asciiTheme="minorHAnsi" w:hAnsiTheme="minorHAnsi" w:cs="Calibri"/>
                <w:color w:val="000000"/>
                <w:lang w:val="en-US"/>
              </w:rPr>
              <w:t>38</w:t>
            </w:r>
          </w:p>
        </w:tc>
        <w:tc>
          <w:tcPr>
            <w:tcW w:w="977" w:type="dxa"/>
            <w:tcBorders>
              <w:top w:val="nil"/>
              <w:left w:val="nil"/>
              <w:bottom w:val="single" w:sz="4" w:space="0" w:color="auto"/>
              <w:right w:val="single" w:sz="4" w:space="0" w:color="auto"/>
            </w:tcBorders>
            <w:shd w:val="clear" w:color="auto" w:fill="auto"/>
            <w:noWrap/>
            <w:vAlign w:val="bottom"/>
            <w:hideMark/>
          </w:tcPr>
          <w:p w14:paraId="4EDF5944" w14:textId="63DA0B31"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60</w:t>
            </w:r>
          </w:p>
        </w:tc>
        <w:tc>
          <w:tcPr>
            <w:tcW w:w="1117" w:type="dxa"/>
            <w:tcBorders>
              <w:top w:val="nil"/>
              <w:left w:val="nil"/>
              <w:bottom w:val="single" w:sz="4" w:space="0" w:color="auto"/>
              <w:right w:val="single" w:sz="4" w:space="0" w:color="auto"/>
            </w:tcBorders>
            <w:shd w:val="clear" w:color="auto" w:fill="auto"/>
            <w:noWrap/>
            <w:vAlign w:val="bottom"/>
            <w:hideMark/>
          </w:tcPr>
          <w:p w14:paraId="69706B4E" w14:textId="31B52762"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19</w:t>
            </w:r>
            <w:r w:rsidR="00C53A51">
              <w:rPr>
                <w:rFonts w:asciiTheme="minorHAnsi" w:hAnsiTheme="minorHAnsi" w:cs="Calibri"/>
                <w:color w:val="000000"/>
                <w:lang w:val="en-US"/>
              </w:rPr>
              <w:t>,</w:t>
            </w:r>
            <w:r w:rsidRPr="00845D3D">
              <w:rPr>
                <w:rFonts w:asciiTheme="minorHAnsi" w:hAnsiTheme="minorHAnsi" w:cs="Calibri"/>
                <w:color w:val="000000"/>
                <w:lang w:val="en-US"/>
              </w:rPr>
              <w:t>34</w:t>
            </w:r>
          </w:p>
        </w:tc>
        <w:tc>
          <w:tcPr>
            <w:tcW w:w="977" w:type="dxa"/>
            <w:tcBorders>
              <w:top w:val="nil"/>
              <w:left w:val="nil"/>
              <w:bottom w:val="single" w:sz="4" w:space="0" w:color="auto"/>
              <w:right w:val="single" w:sz="4" w:space="0" w:color="auto"/>
            </w:tcBorders>
            <w:shd w:val="clear" w:color="auto" w:fill="auto"/>
            <w:noWrap/>
            <w:vAlign w:val="bottom"/>
            <w:hideMark/>
          </w:tcPr>
          <w:p w14:paraId="18D174DE" w14:textId="33157881"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19</w:t>
            </w:r>
            <w:r w:rsidR="00C53A51">
              <w:rPr>
                <w:rFonts w:asciiTheme="minorHAnsi" w:hAnsiTheme="minorHAnsi" w:cs="Calibri"/>
                <w:color w:val="000000"/>
                <w:lang w:val="en-US"/>
              </w:rPr>
              <w:t>,</w:t>
            </w:r>
            <w:r w:rsidRPr="00845D3D">
              <w:rPr>
                <w:rFonts w:asciiTheme="minorHAnsi" w:hAnsiTheme="minorHAnsi" w:cs="Calibri"/>
                <w:color w:val="000000"/>
                <w:lang w:val="en-US"/>
              </w:rPr>
              <w:t>36</w:t>
            </w:r>
            <w:r w:rsidR="00C53A51">
              <w:rPr>
                <w:rFonts w:asciiTheme="minorHAnsi" w:hAnsiTheme="minorHAnsi" w:cs="Calibri"/>
                <w:color w:val="000000"/>
                <w:lang w:val="en-US"/>
              </w:rPr>
              <w:t>,</w:t>
            </w:r>
          </w:p>
        </w:tc>
        <w:tc>
          <w:tcPr>
            <w:tcW w:w="834" w:type="dxa"/>
            <w:tcBorders>
              <w:top w:val="nil"/>
              <w:left w:val="nil"/>
              <w:bottom w:val="single" w:sz="4" w:space="0" w:color="auto"/>
              <w:right w:val="single" w:sz="4" w:space="0" w:color="auto"/>
            </w:tcBorders>
            <w:shd w:val="clear" w:color="auto" w:fill="auto"/>
            <w:noWrap/>
            <w:vAlign w:val="bottom"/>
            <w:hideMark/>
          </w:tcPr>
          <w:p w14:paraId="367D20D8" w14:textId="5A9D709F" w:rsidR="00D84A4B" w:rsidRPr="00845D3D" w:rsidRDefault="00D84A4B" w:rsidP="00D84A4B">
            <w:pPr>
              <w:spacing w:line="360" w:lineRule="auto"/>
              <w:rPr>
                <w:rFonts w:asciiTheme="minorHAnsi" w:hAnsiTheme="minorHAnsi" w:cs="Calibri"/>
                <w:color w:val="000000"/>
                <w:lang w:val="en-US"/>
              </w:rPr>
            </w:pPr>
            <w:r w:rsidRPr="00845D3D">
              <w:rPr>
                <w:rFonts w:asciiTheme="minorHAnsi" w:hAnsiTheme="minorHAnsi" w:cs="Calibri"/>
                <w:color w:val="000000"/>
                <w:lang w:val="en-US"/>
              </w:rPr>
              <w:t>20</w:t>
            </w:r>
          </w:p>
        </w:tc>
        <w:tc>
          <w:tcPr>
            <w:tcW w:w="2754" w:type="dxa"/>
            <w:tcBorders>
              <w:top w:val="nil"/>
              <w:left w:val="nil"/>
              <w:bottom w:val="single" w:sz="4" w:space="0" w:color="auto"/>
              <w:right w:val="single" w:sz="4" w:space="0" w:color="auto"/>
            </w:tcBorders>
          </w:tcPr>
          <w:p w14:paraId="40F9F07E" w14:textId="14555499" w:rsidR="00D84A4B" w:rsidRPr="00845D3D" w:rsidRDefault="00C53A51" w:rsidP="00D84A4B">
            <w:pPr>
              <w:spacing w:line="360" w:lineRule="auto"/>
              <w:rPr>
                <w:rFonts w:asciiTheme="minorHAnsi" w:hAnsiTheme="minorHAnsi" w:cs="Calibri"/>
                <w:color w:val="000000"/>
                <w:lang w:val="en-US"/>
              </w:rPr>
            </w:pPr>
            <w:r>
              <w:rPr>
                <w:rFonts w:asciiTheme="minorHAnsi" w:hAnsiTheme="minorHAnsi" w:cs="Calibri"/>
                <w:color w:val="000000"/>
                <w:lang w:val="en-US"/>
              </w:rPr>
              <w:t>SCN2A, SCN3A, ENSGALG00000026479, ENSGALG00000026006</w:t>
            </w:r>
          </w:p>
        </w:tc>
      </w:tr>
    </w:tbl>
    <w:p w14:paraId="613778AE" w14:textId="5C3A8F79" w:rsidR="00F20EE4" w:rsidRDefault="00F20EE4" w:rsidP="000811AF">
      <w:pPr>
        <w:rPr>
          <w:rFonts w:asciiTheme="minorHAnsi" w:hAnsiTheme="minorHAnsi"/>
          <w:lang w:val="en-GB"/>
        </w:rPr>
      </w:pPr>
    </w:p>
    <w:p w14:paraId="19AC78F4" w14:textId="77777777" w:rsidR="00F20EE4" w:rsidRDefault="00F20EE4" w:rsidP="00A3420B">
      <w:pPr>
        <w:spacing w:line="360" w:lineRule="auto"/>
        <w:rPr>
          <w:rFonts w:asciiTheme="minorHAnsi" w:hAnsiTheme="minorHAnsi"/>
          <w:lang w:val="en-GB"/>
        </w:rPr>
      </w:pPr>
    </w:p>
    <w:p w14:paraId="70BF6B45" w14:textId="77777777" w:rsidR="000811AF" w:rsidRDefault="000811AF">
      <w:pPr>
        <w:rPr>
          <w:rFonts w:asciiTheme="minorHAnsi" w:hAnsiTheme="minorHAnsi"/>
          <w:lang w:val="en-GB"/>
        </w:rPr>
      </w:pPr>
    </w:p>
    <w:p w14:paraId="1EA28F89" w14:textId="77777777" w:rsidR="000811AF" w:rsidRDefault="000811AF">
      <w:pPr>
        <w:rPr>
          <w:rFonts w:asciiTheme="minorHAnsi" w:hAnsiTheme="minorHAnsi"/>
          <w:lang w:val="en-GB"/>
        </w:rPr>
      </w:pPr>
    </w:p>
    <w:p w14:paraId="289B677D" w14:textId="77777777" w:rsidR="000811AF" w:rsidRDefault="000811AF">
      <w:pPr>
        <w:rPr>
          <w:rFonts w:asciiTheme="minorHAnsi" w:hAnsiTheme="minorHAnsi"/>
          <w:lang w:val="en-GB"/>
        </w:rPr>
      </w:pPr>
    </w:p>
    <w:p w14:paraId="270484B9" w14:textId="77777777" w:rsidR="000811AF" w:rsidRDefault="000811AF">
      <w:pPr>
        <w:rPr>
          <w:rFonts w:asciiTheme="minorHAnsi" w:hAnsiTheme="minorHAnsi"/>
          <w:lang w:val="en-GB"/>
        </w:rPr>
      </w:pPr>
    </w:p>
    <w:p w14:paraId="6FD4C91A" w14:textId="77777777" w:rsidR="000811AF" w:rsidRDefault="000811AF">
      <w:pPr>
        <w:rPr>
          <w:rFonts w:asciiTheme="minorHAnsi" w:hAnsiTheme="minorHAnsi"/>
          <w:lang w:val="en-GB"/>
        </w:rPr>
      </w:pPr>
    </w:p>
    <w:p w14:paraId="44021153" w14:textId="77777777" w:rsidR="000811AF" w:rsidRDefault="000811AF">
      <w:pPr>
        <w:rPr>
          <w:rFonts w:asciiTheme="minorHAnsi" w:hAnsiTheme="minorHAnsi"/>
          <w:lang w:val="en-GB"/>
        </w:rPr>
      </w:pPr>
    </w:p>
    <w:p w14:paraId="4F75FF2B" w14:textId="77777777" w:rsidR="000811AF" w:rsidRDefault="000811AF">
      <w:pPr>
        <w:rPr>
          <w:rFonts w:asciiTheme="minorHAnsi" w:hAnsiTheme="minorHAnsi"/>
          <w:lang w:val="en-GB"/>
        </w:rPr>
      </w:pPr>
    </w:p>
    <w:p w14:paraId="1224DFC8" w14:textId="77777777" w:rsidR="000811AF" w:rsidRDefault="000811AF">
      <w:pPr>
        <w:rPr>
          <w:rFonts w:asciiTheme="minorHAnsi" w:hAnsiTheme="minorHAnsi"/>
          <w:lang w:val="en-GB"/>
        </w:rPr>
      </w:pPr>
    </w:p>
    <w:p w14:paraId="342E05B9" w14:textId="77777777" w:rsidR="000811AF" w:rsidRDefault="000811AF">
      <w:pPr>
        <w:rPr>
          <w:rFonts w:asciiTheme="minorHAnsi" w:hAnsiTheme="minorHAnsi"/>
          <w:lang w:val="en-GB"/>
        </w:rPr>
      </w:pPr>
    </w:p>
    <w:p w14:paraId="5D005FA8" w14:textId="77777777" w:rsidR="000811AF" w:rsidRDefault="000811AF">
      <w:pPr>
        <w:rPr>
          <w:rFonts w:asciiTheme="minorHAnsi" w:hAnsiTheme="minorHAnsi"/>
          <w:lang w:val="en-GB"/>
        </w:rPr>
      </w:pPr>
    </w:p>
    <w:p w14:paraId="1682B6BE" w14:textId="77777777" w:rsidR="000811AF" w:rsidRDefault="000811AF">
      <w:pPr>
        <w:rPr>
          <w:rFonts w:asciiTheme="minorHAnsi" w:hAnsiTheme="minorHAnsi"/>
          <w:lang w:val="en-GB"/>
        </w:rPr>
        <w:sectPr w:rsidR="000811AF" w:rsidSect="00AD2441">
          <w:pgSz w:w="11900" w:h="16840"/>
          <w:pgMar w:top="1418" w:right="1418" w:bottom="1418" w:left="1418" w:header="709" w:footer="709" w:gutter="0"/>
          <w:lnNumType w:countBy="1" w:restart="continuous"/>
          <w:cols w:space="708"/>
          <w:docGrid w:linePitch="360"/>
        </w:sectPr>
      </w:pPr>
    </w:p>
    <w:p w14:paraId="6AB439DE" w14:textId="58BEDE4C" w:rsidR="000811AF" w:rsidRDefault="29DE7FDD" w:rsidP="00491BC7">
      <w:pPr>
        <w:spacing w:line="360" w:lineRule="auto"/>
        <w:outlineLvl w:val="0"/>
        <w:rPr>
          <w:rFonts w:asciiTheme="minorHAnsi" w:hAnsiTheme="minorHAnsi"/>
          <w:lang w:val="en-GB"/>
        </w:rPr>
      </w:pPr>
      <w:r w:rsidRPr="29DE7FDD">
        <w:rPr>
          <w:rFonts w:asciiTheme="minorHAnsi" w:hAnsiTheme="minorHAnsi"/>
          <w:lang w:val="en-GB"/>
        </w:rPr>
        <w:lastRenderedPageBreak/>
        <w:t>Table 2. Genes present within selective sweeps in Bermudian chickens</w:t>
      </w:r>
    </w:p>
    <w:tbl>
      <w:tblPr>
        <w:tblStyle w:val="TableGrid"/>
        <w:tblW w:w="14992" w:type="dxa"/>
        <w:tblLayout w:type="fixed"/>
        <w:tblLook w:val="04A0" w:firstRow="1" w:lastRow="0" w:firstColumn="1" w:lastColumn="0" w:noHBand="0" w:noVBand="1"/>
      </w:tblPr>
      <w:tblGrid>
        <w:gridCol w:w="554"/>
        <w:gridCol w:w="885"/>
        <w:gridCol w:w="885"/>
        <w:gridCol w:w="2480"/>
        <w:gridCol w:w="3242"/>
        <w:gridCol w:w="1276"/>
        <w:gridCol w:w="2126"/>
        <w:gridCol w:w="3544"/>
      </w:tblGrid>
      <w:tr w:rsidR="000811AF" w14:paraId="7A8B9079" w14:textId="77777777" w:rsidTr="006B6829">
        <w:tc>
          <w:tcPr>
            <w:tcW w:w="554" w:type="dxa"/>
          </w:tcPr>
          <w:p w14:paraId="1F1CFCA0" w14:textId="77777777" w:rsidR="000811AF" w:rsidRDefault="000811AF" w:rsidP="00901EAA">
            <w:pPr>
              <w:spacing w:line="360" w:lineRule="auto"/>
              <w:rPr>
                <w:rFonts w:asciiTheme="minorHAnsi" w:hAnsiTheme="minorHAnsi"/>
                <w:lang w:val="en-GB"/>
              </w:rPr>
            </w:pPr>
            <w:proofErr w:type="spellStart"/>
            <w:r>
              <w:rPr>
                <w:rFonts w:asciiTheme="minorHAnsi" w:hAnsiTheme="minorHAnsi"/>
                <w:lang w:val="en-GB"/>
              </w:rPr>
              <w:t>Chr</w:t>
            </w:r>
            <w:proofErr w:type="spellEnd"/>
          </w:p>
        </w:tc>
        <w:tc>
          <w:tcPr>
            <w:tcW w:w="885" w:type="dxa"/>
          </w:tcPr>
          <w:p w14:paraId="36144D15" w14:textId="77777777" w:rsidR="000811AF" w:rsidRDefault="000811AF" w:rsidP="00901EAA">
            <w:pPr>
              <w:spacing w:line="360" w:lineRule="auto"/>
              <w:rPr>
                <w:rFonts w:asciiTheme="minorHAnsi" w:hAnsiTheme="minorHAnsi"/>
                <w:lang w:val="en-GB"/>
              </w:rPr>
            </w:pPr>
            <w:r>
              <w:rPr>
                <w:rFonts w:asciiTheme="minorHAnsi" w:hAnsiTheme="minorHAnsi"/>
                <w:lang w:val="en-GB"/>
              </w:rPr>
              <w:t>Start</w:t>
            </w:r>
          </w:p>
        </w:tc>
        <w:tc>
          <w:tcPr>
            <w:tcW w:w="885" w:type="dxa"/>
          </w:tcPr>
          <w:p w14:paraId="43DDF8FE" w14:textId="77777777" w:rsidR="000811AF" w:rsidRDefault="000811AF" w:rsidP="00901EAA">
            <w:pPr>
              <w:spacing w:line="360" w:lineRule="auto"/>
              <w:rPr>
                <w:rFonts w:asciiTheme="minorHAnsi" w:hAnsiTheme="minorHAnsi"/>
                <w:lang w:val="en-GB"/>
              </w:rPr>
            </w:pPr>
            <w:r>
              <w:rPr>
                <w:rFonts w:asciiTheme="minorHAnsi" w:hAnsiTheme="minorHAnsi"/>
                <w:lang w:val="en-GB"/>
              </w:rPr>
              <w:t>End</w:t>
            </w:r>
          </w:p>
        </w:tc>
        <w:tc>
          <w:tcPr>
            <w:tcW w:w="2480" w:type="dxa"/>
          </w:tcPr>
          <w:p w14:paraId="35A6045C" w14:textId="77777777" w:rsidR="000811AF" w:rsidRDefault="000811AF" w:rsidP="00901EAA">
            <w:pPr>
              <w:spacing w:line="360" w:lineRule="auto"/>
              <w:rPr>
                <w:rFonts w:asciiTheme="minorHAnsi" w:hAnsiTheme="minorHAnsi"/>
                <w:lang w:val="en-GB"/>
              </w:rPr>
            </w:pPr>
            <w:r>
              <w:rPr>
                <w:rFonts w:asciiTheme="minorHAnsi" w:hAnsiTheme="minorHAnsi"/>
                <w:lang w:val="en-GB"/>
              </w:rPr>
              <w:t>Ensemble</w:t>
            </w:r>
          </w:p>
          <w:p w14:paraId="3D022054" w14:textId="77777777" w:rsidR="000811AF" w:rsidRDefault="000811AF" w:rsidP="00901EAA">
            <w:pPr>
              <w:spacing w:line="360" w:lineRule="auto"/>
              <w:rPr>
                <w:rFonts w:asciiTheme="minorHAnsi" w:hAnsiTheme="minorHAnsi"/>
                <w:lang w:val="en-GB"/>
              </w:rPr>
            </w:pPr>
            <w:r>
              <w:rPr>
                <w:rFonts w:asciiTheme="minorHAnsi" w:hAnsiTheme="minorHAnsi"/>
                <w:lang w:val="en-GB"/>
              </w:rPr>
              <w:t>Gene ID</w:t>
            </w:r>
          </w:p>
        </w:tc>
        <w:tc>
          <w:tcPr>
            <w:tcW w:w="3242" w:type="dxa"/>
          </w:tcPr>
          <w:p w14:paraId="159F075E" w14:textId="77777777" w:rsidR="000811AF" w:rsidRDefault="000811AF" w:rsidP="00901EAA">
            <w:pPr>
              <w:spacing w:line="360" w:lineRule="auto"/>
              <w:rPr>
                <w:rFonts w:asciiTheme="minorHAnsi" w:hAnsiTheme="minorHAnsi"/>
                <w:lang w:val="en-GB"/>
              </w:rPr>
            </w:pPr>
            <w:r>
              <w:rPr>
                <w:rFonts w:asciiTheme="minorHAnsi" w:hAnsiTheme="minorHAnsi"/>
                <w:lang w:val="en-GB"/>
              </w:rPr>
              <w:t>Description</w:t>
            </w:r>
          </w:p>
        </w:tc>
        <w:tc>
          <w:tcPr>
            <w:tcW w:w="1276" w:type="dxa"/>
          </w:tcPr>
          <w:p w14:paraId="10EA5441" w14:textId="77777777" w:rsidR="000811AF" w:rsidRDefault="000811AF" w:rsidP="00901EAA">
            <w:pPr>
              <w:spacing w:line="360" w:lineRule="auto"/>
              <w:rPr>
                <w:rFonts w:asciiTheme="minorHAnsi" w:hAnsiTheme="minorHAnsi"/>
                <w:lang w:val="en-GB"/>
              </w:rPr>
            </w:pPr>
            <w:r>
              <w:rPr>
                <w:rFonts w:asciiTheme="minorHAnsi" w:hAnsiTheme="minorHAnsi"/>
                <w:lang w:val="en-GB"/>
              </w:rPr>
              <w:t>Gene name</w:t>
            </w:r>
          </w:p>
        </w:tc>
        <w:tc>
          <w:tcPr>
            <w:tcW w:w="2126" w:type="dxa"/>
          </w:tcPr>
          <w:p w14:paraId="08AEF072" w14:textId="77777777" w:rsidR="000811AF" w:rsidRDefault="000811AF" w:rsidP="00901EAA">
            <w:pPr>
              <w:spacing w:line="360" w:lineRule="auto"/>
              <w:rPr>
                <w:rFonts w:asciiTheme="minorHAnsi" w:hAnsiTheme="minorHAnsi"/>
                <w:lang w:val="en-GB"/>
              </w:rPr>
            </w:pPr>
            <w:r>
              <w:rPr>
                <w:rFonts w:asciiTheme="minorHAnsi" w:hAnsiTheme="minorHAnsi"/>
                <w:lang w:val="en-GB"/>
              </w:rPr>
              <w:t>Function</w:t>
            </w:r>
          </w:p>
        </w:tc>
        <w:tc>
          <w:tcPr>
            <w:tcW w:w="3544" w:type="dxa"/>
          </w:tcPr>
          <w:p w14:paraId="3A4B0D0C" w14:textId="77777777" w:rsidR="000811AF" w:rsidRDefault="000811AF" w:rsidP="00901EAA">
            <w:pPr>
              <w:spacing w:line="360" w:lineRule="auto"/>
              <w:rPr>
                <w:rFonts w:asciiTheme="minorHAnsi" w:hAnsiTheme="minorHAnsi"/>
                <w:lang w:val="en-GB"/>
              </w:rPr>
            </w:pPr>
            <w:r>
              <w:rPr>
                <w:rFonts w:asciiTheme="minorHAnsi" w:hAnsiTheme="minorHAnsi"/>
                <w:lang w:val="en-GB"/>
              </w:rPr>
              <w:t xml:space="preserve">Function </w:t>
            </w:r>
          </w:p>
          <w:p w14:paraId="6C4051B5" w14:textId="77777777" w:rsidR="000811AF" w:rsidRDefault="000811AF" w:rsidP="00901EAA">
            <w:pPr>
              <w:spacing w:line="360" w:lineRule="auto"/>
              <w:rPr>
                <w:rFonts w:asciiTheme="minorHAnsi" w:hAnsiTheme="minorHAnsi"/>
                <w:lang w:val="en-GB"/>
              </w:rPr>
            </w:pPr>
            <w:r>
              <w:rPr>
                <w:rFonts w:asciiTheme="minorHAnsi" w:hAnsiTheme="minorHAnsi"/>
                <w:lang w:val="en-GB"/>
              </w:rPr>
              <w:t>reference</w:t>
            </w:r>
          </w:p>
        </w:tc>
      </w:tr>
      <w:tr w:rsidR="000811AF" w14:paraId="1348F20C" w14:textId="77777777" w:rsidTr="006B6829">
        <w:tc>
          <w:tcPr>
            <w:tcW w:w="554" w:type="dxa"/>
          </w:tcPr>
          <w:p w14:paraId="57327EBF" w14:textId="77777777" w:rsidR="000811AF" w:rsidRDefault="000811AF" w:rsidP="00901EAA">
            <w:pPr>
              <w:spacing w:line="360" w:lineRule="auto"/>
              <w:rPr>
                <w:rFonts w:asciiTheme="minorHAnsi" w:hAnsiTheme="minorHAnsi"/>
                <w:lang w:val="en-GB"/>
              </w:rPr>
            </w:pPr>
            <w:r>
              <w:rPr>
                <w:rFonts w:asciiTheme="minorHAnsi" w:hAnsiTheme="minorHAnsi"/>
                <w:lang w:val="en-GB"/>
              </w:rPr>
              <w:t>1</w:t>
            </w:r>
          </w:p>
        </w:tc>
        <w:tc>
          <w:tcPr>
            <w:tcW w:w="885" w:type="dxa"/>
          </w:tcPr>
          <w:p w14:paraId="47354AEA" w14:textId="77777777" w:rsidR="000811AF" w:rsidRDefault="000811AF" w:rsidP="00901EAA">
            <w:pPr>
              <w:jc w:val="center"/>
              <w:rPr>
                <w:rFonts w:ascii="Calibri" w:hAnsi="Calibri" w:cs="Calibri"/>
                <w:color w:val="000000"/>
              </w:rPr>
            </w:pPr>
            <w:r>
              <w:rPr>
                <w:rFonts w:ascii="Calibri" w:hAnsi="Calibri" w:cs="Calibri"/>
                <w:color w:val="000000"/>
              </w:rPr>
              <w:t>150,42</w:t>
            </w:r>
          </w:p>
          <w:p w14:paraId="6287D191" w14:textId="77777777" w:rsidR="000811AF" w:rsidRDefault="000811AF" w:rsidP="00901EAA">
            <w:pPr>
              <w:spacing w:line="360" w:lineRule="auto"/>
              <w:jc w:val="center"/>
              <w:rPr>
                <w:rFonts w:asciiTheme="minorHAnsi" w:hAnsiTheme="minorHAnsi"/>
                <w:lang w:val="en-GB"/>
              </w:rPr>
            </w:pPr>
          </w:p>
        </w:tc>
        <w:tc>
          <w:tcPr>
            <w:tcW w:w="885" w:type="dxa"/>
          </w:tcPr>
          <w:p w14:paraId="0F7F8A5C" w14:textId="77777777" w:rsidR="000811AF" w:rsidRDefault="000811AF" w:rsidP="00901EAA">
            <w:pPr>
              <w:rPr>
                <w:rFonts w:ascii="Calibri" w:hAnsi="Calibri" w:cs="Calibri"/>
                <w:color w:val="000000"/>
              </w:rPr>
            </w:pPr>
            <w:r>
              <w:rPr>
                <w:rFonts w:ascii="Calibri" w:hAnsi="Calibri" w:cs="Calibri"/>
                <w:color w:val="000000"/>
              </w:rPr>
              <w:t>150,42</w:t>
            </w:r>
          </w:p>
          <w:p w14:paraId="2AEBA75E" w14:textId="77777777" w:rsidR="000811AF" w:rsidRDefault="000811AF" w:rsidP="00901EAA">
            <w:pPr>
              <w:spacing w:line="360" w:lineRule="auto"/>
              <w:rPr>
                <w:rFonts w:asciiTheme="minorHAnsi" w:hAnsiTheme="minorHAnsi"/>
                <w:lang w:val="en-GB"/>
              </w:rPr>
            </w:pPr>
          </w:p>
        </w:tc>
        <w:tc>
          <w:tcPr>
            <w:tcW w:w="2480" w:type="dxa"/>
          </w:tcPr>
          <w:p w14:paraId="2D80809D" w14:textId="77777777" w:rsidR="000811AF" w:rsidRDefault="000811AF" w:rsidP="00901EAA">
            <w:pPr>
              <w:rPr>
                <w:rFonts w:ascii="Calibri" w:hAnsi="Calibri" w:cs="Calibri"/>
                <w:color w:val="000000"/>
              </w:rPr>
            </w:pPr>
            <w:r>
              <w:rPr>
                <w:rFonts w:ascii="Calibri" w:hAnsi="Calibri" w:cs="Calibri"/>
                <w:color w:val="000000"/>
              </w:rPr>
              <w:t>ENSGALG00000016905</w:t>
            </w:r>
          </w:p>
          <w:p w14:paraId="35D2DB1B" w14:textId="77777777" w:rsidR="000811AF" w:rsidRDefault="000811AF" w:rsidP="00901EAA">
            <w:pPr>
              <w:spacing w:line="360" w:lineRule="auto"/>
              <w:rPr>
                <w:rFonts w:asciiTheme="minorHAnsi" w:hAnsiTheme="minorHAnsi"/>
                <w:lang w:val="en-GB"/>
              </w:rPr>
            </w:pPr>
          </w:p>
        </w:tc>
        <w:tc>
          <w:tcPr>
            <w:tcW w:w="3242" w:type="dxa"/>
            <w:vAlign w:val="bottom"/>
          </w:tcPr>
          <w:p w14:paraId="752C6D01"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lang w:val="en-US"/>
              </w:rPr>
              <w:t>SLIT and NTRK-like family member 1</w:t>
            </w:r>
          </w:p>
        </w:tc>
        <w:tc>
          <w:tcPr>
            <w:tcW w:w="1276" w:type="dxa"/>
          </w:tcPr>
          <w:p w14:paraId="445EA32B" w14:textId="77777777" w:rsidR="000811AF" w:rsidRDefault="000811AF" w:rsidP="00901EAA">
            <w:pPr>
              <w:rPr>
                <w:rFonts w:ascii="Calibri" w:hAnsi="Calibri" w:cs="Calibri"/>
                <w:color w:val="000000"/>
              </w:rPr>
            </w:pPr>
            <w:r>
              <w:rPr>
                <w:rFonts w:ascii="Calibri" w:hAnsi="Calibri" w:cs="Calibri"/>
                <w:color w:val="000000"/>
              </w:rPr>
              <w:t>SLITRK1</w:t>
            </w:r>
          </w:p>
          <w:p w14:paraId="7DA6805C" w14:textId="77777777" w:rsidR="000811AF" w:rsidRDefault="000811AF" w:rsidP="00901EAA">
            <w:pPr>
              <w:spacing w:line="360" w:lineRule="auto"/>
              <w:rPr>
                <w:rFonts w:asciiTheme="minorHAnsi" w:hAnsiTheme="minorHAnsi"/>
                <w:lang w:val="en-GB"/>
              </w:rPr>
            </w:pPr>
          </w:p>
        </w:tc>
        <w:tc>
          <w:tcPr>
            <w:tcW w:w="2126" w:type="dxa"/>
          </w:tcPr>
          <w:p w14:paraId="77973E28" w14:textId="2F6DF900" w:rsidR="00B20510" w:rsidRDefault="00B20510" w:rsidP="00901EAA">
            <w:pPr>
              <w:spacing w:line="360" w:lineRule="auto"/>
              <w:rPr>
                <w:rFonts w:asciiTheme="minorHAnsi" w:hAnsiTheme="minorHAnsi"/>
                <w:lang w:val="en-GB"/>
              </w:rPr>
            </w:pPr>
            <w:r>
              <w:rPr>
                <w:rFonts w:asciiTheme="minorHAnsi" w:hAnsiTheme="minorHAnsi"/>
                <w:lang w:val="en-GB"/>
              </w:rPr>
              <w:t>Brain development</w:t>
            </w:r>
            <w:r w:rsidR="000B16B8">
              <w:rPr>
                <w:rFonts w:asciiTheme="minorHAnsi" w:hAnsiTheme="minorHAnsi"/>
                <w:lang w:val="en-GB"/>
              </w:rPr>
              <w:t xml:space="preserve"> and behaviour</w:t>
            </w:r>
          </w:p>
        </w:tc>
        <w:tc>
          <w:tcPr>
            <w:tcW w:w="3544" w:type="dxa"/>
          </w:tcPr>
          <w:p w14:paraId="4A23B2C5" w14:textId="77777777" w:rsidR="000811AF" w:rsidRPr="00901EAA" w:rsidRDefault="00B20510" w:rsidP="00901EAA">
            <w:pPr>
              <w:spacing w:line="360" w:lineRule="auto"/>
              <w:rPr>
                <w:rFonts w:asciiTheme="minorHAnsi" w:hAnsiTheme="minorHAnsi"/>
              </w:rPr>
            </w:pPr>
            <w:proofErr w:type="spellStart"/>
            <w:r w:rsidRPr="00901EAA">
              <w:rPr>
                <w:rFonts w:asciiTheme="minorHAnsi" w:hAnsiTheme="minorHAnsi"/>
              </w:rPr>
              <w:t>Beaubien</w:t>
            </w:r>
            <w:proofErr w:type="spellEnd"/>
            <w:r w:rsidRPr="00901EAA">
              <w:rPr>
                <w:rFonts w:asciiTheme="minorHAnsi" w:hAnsiTheme="minorHAnsi"/>
              </w:rPr>
              <w:t xml:space="preserve"> et al, 2016</w:t>
            </w:r>
          </w:p>
          <w:p w14:paraId="003884BD" w14:textId="0C337897" w:rsidR="00B20510" w:rsidRPr="00901EAA" w:rsidRDefault="00B20510" w:rsidP="00901EAA">
            <w:pPr>
              <w:spacing w:line="360" w:lineRule="auto"/>
              <w:rPr>
                <w:rFonts w:asciiTheme="minorHAnsi" w:hAnsiTheme="minorHAnsi"/>
              </w:rPr>
            </w:pPr>
            <w:r w:rsidRPr="00901EAA">
              <w:rPr>
                <w:rFonts w:asciiTheme="minorHAnsi" w:hAnsiTheme="minorHAnsi"/>
              </w:rPr>
              <w:t xml:space="preserve">Abelson et al, </w:t>
            </w:r>
            <w:r w:rsidR="000B16B8" w:rsidRPr="00901EAA">
              <w:rPr>
                <w:rFonts w:asciiTheme="minorHAnsi" w:hAnsiTheme="minorHAnsi"/>
              </w:rPr>
              <w:t>2005</w:t>
            </w:r>
          </w:p>
        </w:tc>
      </w:tr>
      <w:tr w:rsidR="000811AF" w14:paraId="7D789A7D" w14:textId="77777777" w:rsidTr="006B6829">
        <w:tc>
          <w:tcPr>
            <w:tcW w:w="554" w:type="dxa"/>
          </w:tcPr>
          <w:p w14:paraId="707A705A" w14:textId="77777777" w:rsidR="000811AF" w:rsidRDefault="000811AF" w:rsidP="00901EAA">
            <w:pPr>
              <w:spacing w:line="360" w:lineRule="auto"/>
              <w:rPr>
                <w:rFonts w:asciiTheme="minorHAnsi" w:hAnsiTheme="minorHAnsi"/>
                <w:lang w:val="en-GB"/>
              </w:rPr>
            </w:pPr>
            <w:r>
              <w:rPr>
                <w:rFonts w:asciiTheme="minorHAnsi" w:hAnsiTheme="minorHAnsi"/>
                <w:lang w:val="en-GB"/>
              </w:rPr>
              <w:t>2</w:t>
            </w:r>
          </w:p>
        </w:tc>
        <w:tc>
          <w:tcPr>
            <w:tcW w:w="885" w:type="dxa"/>
            <w:vAlign w:val="bottom"/>
          </w:tcPr>
          <w:p w14:paraId="24352B88"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94,09</w:t>
            </w:r>
          </w:p>
        </w:tc>
        <w:tc>
          <w:tcPr>
            <w:tcW w:w="885" w:type="dxa"/>
            <w:vAlign w:val="bottom"/>
          </w:tcPr>
          <w:p w14:paraId="26D3CF9B"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94,21</w:t>
            </w:r>
          </w:p>
        </w:tc>
        <w:tc>
          <w:tcPr>
            <w:tcW w:w="2480" w:type="dxa"/>
            <w:vAlign w:val="bottom"/>
          </w:tcPr>
          <w:p w14:paraId="26D046ED"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ENSGALG00000019509</w:t>
            </w:r>
          </w:p>
        </w:tc>
        <w:tc>
          <w:tcPr>
            <w:tcW w:w="3242" w:type="dxa"/>
            <w:vAlign w:val="bottom"/>
          </w:tcPr>
          <w:p w14:paraId="1F3DAEDE"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lang w:val="en-US"/>
              </w:rPr>
              <w:t>coiled-coil domain containing 102B</w:t>
            </w:r>
          </w:p>
        </w:tc>
        <w:tc>
          <w:tcPr>
            <w:tcW w:w="1276" w:type="dxa"/>
          </w:tcPr>
          <w:p w14:paraId="1C6A3A0A" w14:textId="77777777" w:rsidR="000811AF" w:rsidRDefault="000811AF" w:rsidP="00901EAA">
            <w:pPr>
              <w:rPr>
                <w:rFonts w:ascii="Calibri" w:hAnsi="Calibri" w:cs="Calibri"/>
                <w:color w:val="000000"/>
              </w:rPr>
            </w:pPr>
            <w:r>
              <w:rPr>
                <w:rFonts w:ascii="Calibri" w:hAnsi="Calibri" w:cs="Calibri"/>
                <w:color w:val="000000"/>
              </w:rPr>
              <w:t>CCDC102B</w:t>
            </w:r>
          </w:p>
          <w:p w14:paraId="32415EBC" w14:textId="77777777" w:rsidR="000811AF" w:rsidRDefault="000811AF" w:rsidP="00901EAA">
            <w:pPr>
              <w:spacing w:line="360" w:lineRule="auto"/>
              <w:rPr>
                <w:rFonts w:asciiTheme="minorHAnsi" w:hAnsiTheme="minorHAnsi"/>
                <w:lang w:val="en-GB"/>
              </w:rPr>
            </w:pPr>
          </w:p>
        </w:tc>
        <w:tc>
          <w:tcPr>
            <w:tcW w:w="2126" w:type="dxa"/>
          </w:tcPr>
          <w:p w14:paraId="178FA1F0" w14:textId="069049AA" w:rsidR="005F613C" w:rsidRDefault="005F613C" w:rsidP="00901EAA">
            <w:pPr>
              <w:spacing w:line="360" w:lineRule="auto"/>
              <w:rPr>
                <w:rFonts w:asciiTheme="minorHAnsi" w:hAnsiTheme="minorHAnsi"/>
                <w:lang w:val="en-GB"/>
              </w:rPr>
            </w:pPr>
            <w:r>
              <w:rPr>
                <w:rFonts w:asciiTheme="minorHAnsi" w:hAnsiTheme="minorHAnsi"/>
                <w:lang w:val="en-GB"/>
              </w:rPr>
              <w:t>Centrosome linker assembly</w:t>
            </w:r>
          </w:p>
          <w:p w14:paraId="10DC289E" w14:textId="335D2636" w:rsidR="000811AF" w:rsidRDefault="000B16B8" w:rsidP="00901EAA">
            <w:pPr>
              <w:spacing w:line="360" w:lineRule="auto"/>
              <w:rPr>
                <w:rFonts w:asciiTheme="minorHAnsi" w:hAnsiTheme="minorHAnsi"/>
                <w:lang w:val="en-GB"/>
              </w:rPr>
            </w:pPr>
            <w:r>
              <w:rPr>
                <w:rFonts w:asciiTheme="minorHAnsi" w:hAnsiTheme="minorHAnsi"/>
                <w:lang w:val="en-GB"/>
              </w:rPr>
              <w:t>Eye development</w:t>
            </w:r>
          </w:p>
        </w:tc>
        <w:tc>
          <w:tcPr>
            <w:tcW w:w="3544" w:type="dxa"/>
          </w:tcPr>
          <w:p w14:paraId="4A70F0F8" w14:textId="77777777" w:rsidR="000811AF" w:rsidRPr="00901EAA" w:rsidRDefault="005F613C" w:rsidP="00901EAA">
            <w:pPr>
              <w:spacing w:line="360" w:lineRule="auto"/>
              <w:rPr>
                <w:rFonts w:asciiTheme="minorHAnsi" w:hAnsiTheme="minorHAnsi"/>
              </w:rPr>
            </w:pPr>
            <w:r w:rsidRPr="00901EAA">
              <w:rPr>
                <w:rFonts w:asciiTheme="minorHAnsi" w:hAnsiTheme="minorHAnsi"/>
              </w:rPr>
              <w:t xml:space="preserve">Xia et al, </w:t>
            </w:r>
            <w:r w:rsidR="006F2894" w:rsidRPr="00901EAA">
              <w:rPr>
                <w:rFonts w:asciiTheme="minorHAnsi" w:hAnsiTheme="minorHAnsi"/>
              </w:rPr>
              <w:t>2018</w:t>
            </w:r>
          </w:p>
          <w:p w14:paraId="690EF276" w14:textId="1A1DD4CF" w:rsidR="006F2894" w:rsidRPr="00901EAA" w:rsidRDefault="006F2894" w:rsidP="00901EAA">
            <w:pPr>
              <w:spacing w:line="360" w:lineRule="auto"/>
              <w:rPr>
                <w:rFonts w:asciiTheme="minorHAnsi" w:hAnsiTheme="minorHAnsi"/>
              </w:rPr>
            </w:pPr>
            <w:proofErr w:type="spellStart"/>
            <w:r w:rsidRPr="00901EAA">
              <w:rPr>
                <w:rFonts w:asciiTheme="minorHAnsi" w:hAnsiTheme="minorHAnsi"/>
              </w:rPr>
              <w:t>Hosoda</w:t>
            </w:r>
            <w:proofErr w:type="spellEnd"/>
            <w:r w:rsidRPr="00901EAA">
              <w:rPr>
                <w:rFonts w:asciiTheme="minorHAnsi" w:hAnsiTheme="minorHAnsi"/>
              </w:rPr>
              <w:t xml:space="preserve"> et al 2018</w:t>
            </w:r>
          </w:p>
        </w:tc>
      </w:tr>
      <w:tr w:rsidR="000811AF" w14:paraId="64899C6B" w14:textId="77777777" w:rsidTr="006B6829">
        <w:tc>
          <w:tcPr>
            <w:tcW w:w="554" w:type="dxa"/>
          </w:tcPr>
          <w:p w14:paraId="16CBB6C2" w14:textId="77777777" w:rsidR="000811AF" w:rsidRDefault="000811AF" w:rsidP="00901EAA">
            <w:pPr>
              <w:spacing w:line="360" w:lineRule="auto"/>
              <w:rPr>
                <w:rFonts w:asciiTheme="minorHAnsi" w:hAnsiTheme="minorHAnsi"/>
                <w:lang w:val="en-GB"/>
              </w:rPr>
            </w:pPr>
            <w:r>
              <w:rPr>
                <w:rFonts w:asciiTheme="minorHAnsi" w:hAnsiTheme="minorHAnsi"/>
                <w:lang w:val="en-GB"/>
              </w:rPr>
              <w:t>2</w:t>
            </w:r>
          </w:p>
        </w:tc>
        <w:tc>
          <w:tcPr>
            <w:tcW w:w="885" w:type="dxa"/>
            <w:vAlign w:val="bottom"/>
          </w:tcPr>
          <w:p w14:paraId="202EE202"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94,24</w:t>
            </w:r>
          </w:p>
        </w:tc>
        <w:tc>
          <w:tcPr>
            <w:tcW w:w="885" w:type="dxa"/>
            <w:vAlign w:val="bottom"/>
          </w:tcPr>
          <w:p w14:paraId="41A11CAD"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94,26</w:t>
            </w:r>
          </w:p>
        </w:tc>
        <w:tc>
          <w:tcPr>
            <w:tcW w:w="2480" w:type="dxa"/>
            <w:vAlign w:val="bottom"/>
          </w:tcPr>
          <w:p w14:paraId="5CD5EA4B"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ENSGALG00000013757</w:t>
            </w:r>
          </w:p>
        </w:tc>
        <w:tc>
          <w:tcPr>
            <w:tcW w:w="3242" w:type="dxa"/>
            <w:vAlign w:val="bottom"/>
          </w:tcPr>
          <w:p w14:paraId="158A2A19" w14:textId="77777777" w:rsidR="000811AF" w:rsidRDefault="000811AF" w:rsidP="00901EAA">
            <w:pPr>
              <w:spacing w:line="360" w:lineRule="auto"/>
              <w:rPr>
                <w:rFonts w:asciiTheme="minorHAnsi" w:hAnsiTheme="minorHAnsi"/>
                <w:lang w:val="en-GB"/>
              </w:rPr>
            </w:pPr>
            <w:proofErr w:type="spellStart"/>
            <w:r>
              <w:rPr>
                <w:rFonts w:ascii="Calibri" w:hAnsi="Calibri" w:cs="Calibri"/>
                <w:color w:val="000000"/>
              </w:rPr>
              <w:t>thioredoxin</w:t>
            </w:r>
            <w:proofErr w:type="spellEnd"/>
            <w:r>
              <w:rPr>
                <w:rFonts w:ascii="Calibri" w:hAnsi="Calibri" w:cs="Calibri"/>
                <w:color w:val="000000"/>
              </w:rPr>
              <w:t xml:space="preserve"> </w:t>
            </w:r>
            <w:proofErr w:type="spellStart"/>
            <w:r>
              <w:rPr>
                <w:rFonts w:ascii="Calibri" w:hAnsi="Calibri" w:cs="Calibri"/>
                <w:color w:val="000000"/>
              </w:rPr>
              <w:t>related</w:t>
            </w:r>
            <w:proofErr w:type="spellEnd"/>
            <w:r>
              <w:rPr>
                <w:rFonts w:ascii="Calibri" w:hAnsi="Calibri" w:cs="Calibri"/>
                <w:color w:val="000000"/>
              </w:rPr>
              <w:t xml:space="preserve"> </w:t>
            </w:r>
            <w:proofErr w:type="spellStart"/>
            <w:r>
              <w:rPr>
                <w:rFonts w:ascii="Calibri" w:hAnsi="Calibri" w:cs="Calibri"/>
                <w:color w:val="000000"/>
              </w:rPr>
              <w:t>transmembrane</w:t>
            </w:r>
            <w:proofErr w:type="spellEnd"/>
            <w:r>
              <w:rPr>
                <w:rFonts w:ascii="Calibri" w:hAnsi="Calibri" w:cs="Calibri"/>
                <w:color w:val="000000"/>
              </w:rPr>
              <w:t xml:space="preserve"> protein</w:t>
            </w:r>
          </w:p>
        </w:tc>
        <w:tc>
          <w:tcPr>
            <w:tcW w:w="1276" w:type="dxa"/>
          </w:tcPr>
          <w:p w14:paraId="707DB54E" w14:textId="77777777" w:rsidR="000811AF" w:rsidRDefault="000811AF" w:rsidP="00901EAA">
            <w:pPr>
              <w:spacing w:line="360" w:lineRule="auto"/>
              <w:rPr>
                <w:rFonts w:asciiTheme="minorHAnsi" w:hAnsiTheme="minorHAnsi"/>
                <w:lang w:val="en-GB"/>
              </w:rPr>
            </w:pPr>
            <w:r>
              <w:rPr>
                <w:rFonts w:asciiTheme="minorHAnsi" w:hAnsiTheme="minorHAnsi"/>
                <w:lang w:val="en-GB"/>
              </w:rPr>
              <w:t>TMX3</w:t>
            </w:r>
          </w:p>
        </w:tc>
        <w:tc>
          <w:tcPr>
            <w:tcW w:w="2126" w:type="dxa"/>
          </w:tcPr>
          <w:p w14:paraId="21A16254" w14:textId="7FFAA334" w:rsidR="000811AF" w:rsidRDefault="000B16B8" w:rsidP="00901EAA">
            <w:pPr>
              <w:spacing w:line="360" w:lineRule="auto"/>
              <w:rPr>
                <w:rFonts w:asciiTheme="minorHAnsi" w:hAnsiTheme="minorHAnsi"/>
                <w:lang w:val="en-GB"/>
              </w:rPr>
            </w:pPr>
            <w:r>
              <w:rPr>
                <w:rFonts w:asciiTheme="minorHAnsi" w:hAnsiTheme="minorHAnsi"/>
                <w:lang w:val="en-GB"/>
              </w:rPr>
              <w:t>Eye development</w:t>
            </w:r>
          </w:p>
        </w:tc>
        <w:tc>
          <w:tcPr>
            <w:tcW w:w="3544" w:type="dxa"/>
          </w:tcPr>
          <w:p w14:paraId="4746070F" w14:textId="64B77B11" w:rsidR="000811AF" w:rsidRDefault="005F613C" w:rsidP="00901EAA">
            <w:pPr>
              <w:spacing w:line="360" w:lineRule="auto"/>
              <w:rPr>
                <w:rFonts w:asciiTheme="minorHAnsi" w:hAnsiTheme="minorHAnsi"/>
                <w:lang w:val="en-GB"/>
              </w:rPr>
            </w:pPr>
            <w:r>
              <w:rPr>
                <w:rFonts w:asciiTheme="minorHAnsi" w:hAnsiTheme="minorHAnsi"/>
                <w:lang w:val="en-GB"/>
              </w:rPr>
              <w:t>Chao et al, 2009</w:t>
            </w:r>
          </w:p>
        </w:tc>
      </w:tr>
      <w:tr w:rsidR="000811AF" w14:paraId="0DB2EF19" w14:textId="77777777" w:rsidTr="006B6829">
        <w:tc>
          <w:tcPr>
            <w:tcW w:w="554" w:type="dxa"/>
          </w:tcPr>
          <w:p w14:paraId="0E42AA23" w14:textId="77777777" w:rsidR="000811AF" w:rsidRDefault="000811AF" w:rsidP="00901EAA">
            <w:pPr>
              <w:spacing w:line="360" w:lineRule="auto"/>
              <w:rPr>
                <w:rFonts w:asciiTheme="minorHAnsi" w:hAnsiTheme="minorHAnsi"/>
                <w:lang w:val="en-GB"/>
              </w:rPr>
            </w:pPr>
            <w:r>
              <w:rPr>
                <w:rFonts w:asciiTheme="minorHAnsi" w:hAnsiTheme="minorHAnsi"/>
                <w:lang w:val="en-GB"/>
              </w:rPr>
              <w:t>3</w:t>
            </w:r>
          </w:p>
        </w:tc>
        <w:tc>
          <w:tcPr>
            <w:tcW w:w="885" w:type="dxa"/>
            <w:vAlign w:val="bottom"/>
          </w:tcPr>
          <w:p w14:paraId="2E85BE75"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52,92</w:t>
            </w:r>
          </w:p>
        </w:tc>
        <w:tc>
          <w:tcPr>
            <w:tcW w:w="885" w:type="dxa"/>
            <w:vAlign w:val="bottom"/>
          </w:tcPr>
          <w:p w14:paraId="5BE85BC1"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52,92</w:t>
            </w:r>
          </w:p>
        </w:tc>
        <w:tc>
          <w:tcPr>
            <w:tcW w:w="2480" w:type="dxa"/>
            <w:vAlign w:val="bottom"/>
          </w:tcPr>
          <w:p w14:paraId="7C14DF5D"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ENSGALG00000026338</w:t>
            </w:r>
          </w:p>
        </w:tc>
        <w:tc>
          <w:tcPr>
            <w:tcW w:w="3242" w:type="dxa"/>
            <w:vAlign w:val="bottom"/>
          </w:tcPr>
          <w:p w14:paraId="47C9F456" w14:textId="39CF2050" w:rsidR="000811AF" w:rsidRDefault="000811AF" w:rsidP="00901EAA">
            <w:pPr>
              <w:spacing w:line="360" w:lineRule="auto"/>
              <w:rPr>
                <w:rFonts w:asciiTheme="minorHAnsi" w:hAnsiTheme="minorHAnsi"/>
                <w:lang w:val="en-GB"/>
              </w:rPr>
            </w:pPr>
          </w:p>
        </w:tc>
        <w:tc>
          <w:tcPr>
            <w:tcW w:w="1276" w:type="dxa"/>
          </w:tcPr>
          <w:p w14:paraId="29AF6355" w14:textId="77777777" w:rsidR="000811AF" w:rsidRDefault="000811AF" w:rsidP="00901EAA">
            <w:pPr>
              <w:spacing w:line="360" w:lineRule="auto"/>
              <w:rPr>
                <w:rFonts w:asciiTheme="minorHAnsi" w:hAnsiTheme="minorHAnsi"/>
                <w:lang w:val="en-GB"/>
              </w:rPr>
            </w:pPr>
          </w:p>
        </w:tc>
        <w:tc>
          <w:tcPr>
            <w:tcW w:w="2126" w:type="dxa"/>
          </w:tcPr>
          <w:p w14:paraId="4882706C" w14:textId="77777777" w:rsidR="000811AF" w:rsidRDefault="000811AF" w:rsidP="00901EAA">
            <w:pPr>
              <w:spacing w:line="360" w:lineRule="auto"/>
              <w:rPr>
                <w:rFonts w:asciiTheme="minorHAnsi" w:hAnsiTheme="minorHAnsi"/>
                <w:lang w:val="en-GB"/>
              </w:rPr>
            </w:pPr>
          </w:p>
        </w:tc>
        <w:tc>
          <w:tcPr>
            <w:tcW w:w="3544" w:type="dxa"/>
          </w:tcPr>
          <w:p w14:paraId="4F1FB015" w14:textId="77777777" w:rsidR="000811AF" w:rsidRDefault="000811AF" w:rsidP="00901EAA">
            <w:pPr>
              <w:spacing w:line="360" w:lineRule="auto"/>
              <w:rPr>
                <w:rFonts w:asciiTheme="minorHAnsi" w:hAnsiTheme="minorHAnsi"/>
                <w:lang w:val="en-GB"/>
              </w:rPr>
            </w:pPr>
          </w:p>
        </w:tc>
      </w:tr>
      <w:tr w:rsidR="000811AF" w14:paraId="058983E5" w14:textId="77777777" w:rsidTr="006B6829">
        <w:tc>
          <w:tcPr>
            <w:tcW w:w="554" w:type="dxa"/>
          </w:tcPr>
          <w:p w14:paraId="248B40EA" w14:textId="77777777" w:rsidR="000811AF" w:rsidRDefault="000811AF" w:rsidP="00901EAA">
            <w:pPr>
              <w:spacing w:line="360" w:lineRule="auto"/>
              <w:rPr>
                <w:rFonts w:asciiTheme="minorHAnsi" w:hAnsiTheme="minorHAnsi"/>
                <w:lang w:val="en-GB"/>
              </w:rPr>
            </w:pPr>
            <w:r>
              <w:rPr>
                <w:rFonts w:asciiTheme="minorHAnsi" w:hAnsiTheme="minorHAnsi"/>
                <w:lang w:val="en-GB"/>
              </w:rPr>
              <w:t>5</w:t>
            </w:r>
          </w:p>
        </w:tc>
        <w:tc>
          <w:tcPr>
            <w:tcW w:w="885" w:type="dxa"/>
            <w:vAlign w:val="bottom"/>
          </w:tcPr>
          <w:p w14:paraId="0D4618A5"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3,73</w:t>
            </w:r>
          </w:p>
        </w:tc>
        <w:tc>
          <w:tcPr>
            <w:tcW w:w="885" w:type="dxa"/>
            <w:vAlign w:val="bottom"/>
          </w:tcPr>
          <w:p w14:paraId="552C17EE"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3,73</w:t>
            </w:r>
          </w:p>
        </w:tc>
        <w:tc>
          <w:tcPr>
            <w:tcW w:w="2480" w:type="dxa"/>
            <w:vAlign w:val="bottom"/>
          </w:tcPr>
          <w:p w14:paraId="179EE2D3"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ENSGALG00000028040</w:t>
            </w:r>
          </w:p>
        </w:tc>
        <w:tc>
          <w:tcPr>
            <w:tcW w:w="3242" w:type="dxa"/>
            <w:vAlign w:val="bottom"/>
          </w:tcPr>
          <w:p w14:paraId="45707891" w14:textId="4BAA5110" w:rsidR="000811AF" w:rsidRDefault="000811AF" w:rsidP="00901EAA">
            <w:pPr>
              <w:spacing w:line="360" w:lineRule="auto"/>
              <w:rPr>
                <w:rFonts w:asciiTheme="minorHAnsi" w:hAnsiTheme="minorHAnsi"/>
                <w:lang w:val="en-GB"/>
              </w:rPr>
            </w:pPr>
            <w:r>
              <w:rPr>
                <w:rFonts w:ascii="Calibri" w:hAnsi="Calibri" w:cs="Calibri"/>
                <w:color w:val="000000"/>
              </w:rPr>
              <w:t> </w:t>
            </w:r>
            <w:r w:rsidR="00B20510">
              <w:rPr>
                <w:rFonts w:ascii="Calibri" w:hAnsi="Calibri" w:cs="Calibri"/>
                <w:color w:val="000000"/>
              </w:rPr>
              <w:t>7SK RNA</w:t>
            </w:r>
          </w:p>
        </w:tc>
        <w:tc>
          <w:tcPr>
            <w:tcW w:w="1276" w:type="dxa"/>
          </w:tcPr>
          <w:p w14:paraId="06CE2A32" w14:textId="7D8CBE17" w:rsidR="000811AF" w:rsidRPr="00C53A51" w:rsidRDefault="00B20510" w:rsidP="00901EAA">
            <w:pPr>
              <w:rPr>
                <w:rFonts w:ascii="Calibri" w:hAnsi="Calibri" w:cs="Calibri"/>
                <w:color w:val="000000"/>
              </w:rPr>
            </w:pPr>
            <w:r>
              <w:rPr>
                <w:rFonts w:ascii="Calibri" w:hAnsi="Calibri" w:cs="Calibri"/>
                <w:color w:val="000000"/>
              </w:rPr>
              <w:t>7SK</w:t>
            </w:r>
          </w:p>
        </w:tc>
        <w:tc>
          <w:tcPr>
            <w:tcW w:w="2126" w:type="dxa"/>
          </w:tcPr>
          <w:p w14:paraId="2E3579A3" w14:textId="213D5000" w:rsidR="000811AF" w:rsidRDefault="00B20510" w:rsidP="00901EAA">
            <w:pPr>
              <w:spacing w:line="360" w:lineRule="auto"/>
              <w:rPr>
                <w:rFonts w:asciiTheme="minorHAnsi" w:hAnsiTheme="minorHAnsi"/>
                <w:lang w:val="en-GB"/>
              </w:rPr>
            </w:pPr>
            <w:r>
              <w:rPr>
                <w:rFonts w:asciiTheme="minorHAnsi" w:hAnsiTheme="minorHAnsi"/>
                <w:lang w:val="en-GB"/>
              </w:rPr>
              <w:t>Axon maintenance</w:t>
            </w:r>
          </w:p>
        </w:tc>
        <w:tc>
          <w:tcPr>
            <w:tcW w:w="3544" w:type="dxa"/>
          </w:tcPr>
          <w:p w14:paraId="548821E7" w14:textId="33001C81" w:rsidR="000811AF" w:rsidRDefault="00B20510" w:rsidP="00901EAA">
            <w:pPr>
              <w:spacing w:line="360" w:lineRule="auto"/>
              <w:rPr>
                <w:rFonts w:asciiTheme="minorHAnsi" w:hAnsiTheme="minorHAnsi"/>
                <w:lang w:val="en-GB"/>
              </w:rPr>
            </w:pPr>
            <w:proofErr w:type="spellStart"/>
            <w:r>
              <w:rPr>
                <w:rFonts w:asciiTheme="minorHAnsi" w:hAnsiTheme="minorHAnsi"/>
                <w:lang w:val="en-GB"/>
              </w:rPr>
              <w:t>Briese</w:t>
            </w:r>
            <w:proofErr w:type="spellEnd"/>
            <w:r>
              <w:rPr>
                <w:rFonts w:asciiTheme="minorHAnsi" w:hAnsiTheme="minorHAnsi"/>
                <w:lang w:val="en-GB"/>
              </w:rPr>
              <w:t xml:space="preserve"> et al, 2018</w:t>
            </w:r>
          </w:p>
        </w:tc>
      </w:tr>
      <w:tr w:rsidR="000811AF" w14:paraId="12D4DF70" w14:textId="77777777" w:rsidTr="006B6829">
        <w:tc>
          <w:tcPr>
            <w:tcW w:w="554" w:type="dxa"/>
          </w:tcPr>
          <w:p w14:paraId="0795AE07" w14:textId="77777777" w:rsidR="000811AF" w:rsidRDefault="000811AF" w:rsidP="00901EAA">
            <w:pPr>
              <w:spacing w:line="360" w:lineRule="auto"/>
              <w:rPr>
                <w:rFonts w:asciiTheme="minorHAnsi" w:hAnsiTheme="minorHAnsi"/>
                <w:lang w:val="en-GB"/>
              </w:rPr>
            </w:pPr>
            <w:r>
              <w:rPr>
                <w:rFonts w:asciiTheme="minorHAnsi" w:hAnsiTheme="minorHAnsi"/>
                <w:lang w:val="en-GB"/>
              </w:rPr>
              <w:t>5</w:t>
            </w:r>
          </w:p>
        </w:tc>
        <w:tc>
          <w:tcPr>
            <w:tcW w:w="885" w:type="dxa"/>
            <w:vAlign w:val="bottom"/>
          </w:tcPr>
          <w:p w14:paraId="1442011C"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3,86</w:t>
            </w:r>
          </w:p>
        </w:tc>
        <w:tc>
          <w:tcPr>
            <w:tcW w:w="885" w:type="dxa"/>
            <w:vAlign w:val="bottom"/>
          </w:tcPr>
          <w:p w14:paraId="43315C59"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3,86</w:t>
            </w:r>
          </w:p>
        </w:tc>
        <w:tc>
          <w:tcPr>
            <w:tcW w:w="2480" w:type="dxa"/>
            <w:vAlign w:val="bottom"/>
          </w:tcPr>
          <w:p w14:paraId="57B09F9E"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ENSGALG00000025446</w:t>
            </w:r>
          </w:p>
        </w:tc>
        <w:tc>
          <w:tcPr>
            <w:tcW w:w="3242" w:type="dxa"/>
            <w:vAlign w:val="bottom"/>
          </w:tcPr>
          <w:p w14:paraId="2DE84FB5" w14:textId="77777777" w:rsidR="000811AF" w:rsidRDefault="000811AF" w:rsidP="00901EAA">
            <w:pPr>
              <w:spacing w:line="360" w:lineRule="auto"/>
              <w:rPr>
                <w:rFonts w:asciiTheme="minorHAnsi" w:hAnsiTheme="minorHAnsi"/>
                <w:lang w:val="en-GB"/>
              </w:rPr>
            </w:pPr>
            <w:r>
              <w:rPr>
                <w:rFonts w:ascii="Calibri" w:hAnsi="Calibri" w:cs="Calibri"/>
                <w:color w:val="000000"/>
              </w:rPr>
              <w:t>gga-mir-1760</w:t>
            </w:r>
          </w:p>
        </w:tc>
        <w:tc>
          <w:tcPr>
            <w:tcW w:w="1276" w:type="dxa"/>
          </w:tcPr>
          <w:p w14:paraId="4446AE64" w14:textId="77777777" w:rsidR="000811AF" w:rsidRDefault="000811AF" w:rsidP="00901EAA">
            <w:pPr>
              <w:spacing w:line="360" w:lineRule="auto"/>
              <w:rPr>
                <w:rFonts w:asciiTheme="minorHAnsi" w:hAnsiTheme="minorHAnsi"/>
                <w:lang w:val="en-GB"/>
              </w:rPr>
            </w:pPr>
            <w:r>
              <w:rPr>
                <w:rFonts w:ascii="Calibri" w:hAnsi="Calibri" w:cs="Calibri"/>
                <w:color w:val="000000"/>
              </w:rPr>
              <w:t>MIR1760</w:t>
            </w:r>
          </w:p>
        </w:tc>
        <w:tc>
          <w:tcPr>
            <w:tcW w:w="2126" w:type="dxa"/>
          </w:tcPr>
          <w:p w14:paraId="669D11C9" w14:textId="77777777" w:rsidR="000811AF" w:rsidRDefault="000811AF" w:rsidP="00901EAA">
            <w:pPr>
              <w:spacing w:line="360" w:lineRule="auto"/>
              <w:rPr>
                <w:rFonts w:asciiTheme="minorHAnsi" w:hAnsiTheme="minorHAnsi"/>
                <w:lang w:val="en-GB"/>
              </w:rPr>
            </w:pPr>
          </w:p>
        </w:tc>
        <w:tc>
          <w:tcPr>
            <w:tcW w:w="3544" w:type="dxa"/>
          </w:tcPr>
          <w:p w14:paraId="32C03598" w14:textId="77777777" w:rsidR="000811AF" w:rsidRDefault="000811AF" w:rsidP="00901EAA">
            <w:pPr>
              <w:spacing w:line="360" w:lineRule="auto"/>
              <w:rPr>
                <w:rFonts w:asciiTheme="minorHAnsi" w:hAnsiTheme="minorHAnsi"/>
                <w:lang w:val="en-GB"/>
              </w:rPr>
            </w:pPr>
          </w:p>
        </w:tc>
      </w:tr>
      <w:tr w:rsidR="000811AF" w14:paraId="7B6DF98F" w14:textId="77777777" w:rsidTr="006B6829">
        <w:tc>
          <w:tcPr>
            <w:tcW w:w="554" w:type="dxa"/>
          </w:tcPr>
          <w:p w14:paraId="0B8C8FA7" w14:textId="77777777" w:rsidR="000811AF" w:rsidRDefault="000811AF" w:rsidP="00901EAA">
            <w:pPr>
              <w:spacing w:line="360" w:lineRule="auto"/>
              <w:rPr>
                <w:rFonts w:asciiTheme="minorHAnsi" w:hAnsiTheme="minorHAnsi"/>
                <w:lang w:val="en-GB"/>
              </w:rPr>
            </w:pPr>
            <w:r>
              <w:rPr>
                <w:rFonts w:asciiTheme="minorHAnsi" w:hAnsiTheme="minorHAnsi"/>
                <w:lang w:val="en-GB"/>
              </w:rPr>
              <w:t>5</w:t>
            </w:r>
          </w:p>
        </w:tc>
        <w:tc>
          <w:tcPr>
            <w:tcW w:w="885" w:type="dxa"/>
            <w:vAlign w:val="bottom"/>
          </w:tcPr>
          <w:p w14:paraId="2A6FA37B"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3,65</w:t>
            </w:r>
          </w:p>
        </w:tc>
        <w:tc>
          <w:tcPr>
            <w:tcW w:w="885" w:type="dxa"/>
            <w:vAlign w:val="bottom"/>
          </w:tcPr>
          <w:p w14:paraId="17DF66CD"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3,71</w:t>
            </w:r>
          </w:p>
        </w:tc>
        <w:tc>
          <w:tcPr>
            <w:tcW w:w="2480" w:type="dxa"/>
            <w:vAlign w:val="bottom"/>
          </w:tcPr>
          <w:p w14:paraId="70777407"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rPr>
              <w:t>ENSGALG00000012191</w:t>
            </w:r>
          </w:p>
        </w:tc>
        <w:tc>
          <w:tcPr>
            <w:tcW w:w="3242" w:type="dxa"/>
            <w:vAlign w:val="bottom"/>
          </w:tcPr>
          <w:p w14:paraId="31AB1B2B" w14:textId="77777777" w:rsidR="000811AF" w:rsidRDefault="000811AF" w:rsidP="00901EAA">
            <w:pPr>
              <w:spacing w:line="360" w:lineRule="auto"/>
              <w:rPr>
                <w:rFonts w:asciiTheme="minorHAnsi" w:hAnsiTheme="minorHAnsi"/>
                <w:lang w:val="en-GB"/>
              </w:rPr>
            </w:pPr>
            <w:r w:rsidRPr="000811AF">
              <w:rPr>
                <w:rFonts w:ascii="Calibri" w:hAnsi="Calibri" w:cs="Calibri"/>
                <w:color w:val="000000"/>
                <w:lang w:val="en-US"/>
              </w:rPr>
              <w:t>leucine-rich repeat containing G protein-coupled receptor 4</w:t>
            </w:r>
          </w:p>
        </w:tc>
        <w:tc>
          <w:tcPr>
            <w:tcW w:w="1276" w:type="dxa"/>
          </w:tcPr>
          <w:p w14:paraId="0C3E0662" w14:textId="77777777" w:rsidR="000811AF" w:rsidRDefault="000811AF" w:rsidP="00901EAA">
            <w:pPr>
              <w:spacing w:line="360" w:lineRule="auto"/>
              <w:rPr>
                <w:rFonts w:asciiTheme="minorHAnsi" w:hAnsiTheme="minorHAnsi"/>
                <w:lang w:val="en-GB"/>
              </w:rPr>
            </w:pPr>
            <w:r>
              <w:rPr>
                <w:rFonts w:asciiTheme="minorHAnsi" w:hAnsiTheme="minorHAnsi"/>
                <w:lang w:val="en-GB"/>
              </w:rPr>
              <w:t>LGR4</w:t>
            </w:r>
          </w:p>
        </w:tc>
        <w:tc>
          <w:tcPr>
            <w:tcW w:w="2126" w:type="dxa"/>
          </w:tcPr>
          <w:p w14:paraId="42879533" w14:textId="6B7C3672" w:rsidR="000811AF" w:rsidRDefault="000B16B8" w:rsidP="00901EAA">
            <w:pPr>
              <w:spacing w:line="360" w:lineRule="auto"/>
              <w:rPr>
                <w:rFonts w:asciiTheme="minorHAnsi" w:hAnsiTheme="minorHAnsi"/>
                <w:lang w:val="en-GB"/>
              </w:rPr>
            </w:pPr>
            <w:r>
              <w:rPr>
                <w:rFonts w:asciiTheme="minorHAnsi" w:hAnsiTheme="minorHAnsi"/>
                <w:lang w:val="en-GB"/>
              </w:rPr>
              <w:t>tube morphogenesis in males</w:t>
            </w:r>
          </w:p>
        </w:tc>
        <w:tc>
          <w:tcPr>
            <w:tcW w:w="3544" w:type="dxa"/>
          </w:tcPr>
          <w:p w14:paraId="667396D3" w14:textId="024165AC" w:rsidR="000811AF" w:rsidRDefault="000B16B8" w:rsidP="00901EAA">
            <w:pPr>
              <w:spacing w:line="360" w:lineRule="auto"/>
              <w:rPr>
                <w:rFonts w:asciiTheme="minorHAnsi" w:hAnsiTheme="minorHAnsi"/>
                <w:lang w:val="en-GB"/>
              </w:rPr>
            </w:pPr>
            <w:proofErr w:type="spellStart"/>
            <w:r>
              <w:rPr>
                <w:rFonts w:asciiTheme="minorHAnsi" w:hAnsiTheme="minorHAnsi"/>
                <w:lang w:val="en-GB"/>
              </w:rPr>
              <w:t>Mendive</w:t>
            </w:r>
            <w:proofErr w:type="spellEnd"/>
            <w:r>
              <w:rPr>
                <w:rFonts w:asciiTheme="minorHAnsi" w:hAnsiTheme="minorHAnsi"/>
                <w:lang w:val="en-GB"/>
              </w:rPr>
              <w:t xml:space="preserve"> et al, 2006</w:t>
            </w:r>
          </w:p>
        </w:tc>
      </w:tr>
      <w:tr w:rsidR="000B16B8" w14:paraId="5CC49D08" w14:textId="77777777" w:rsidTr="006B6829">
        <w:tc>
          <w:tcPr>
            <w:tcW w:w="554" w:type="dxa"/>
          </w:tcPr>
          <w:p w14:paraId="450BEC25" w14:textId="77777777" w:rsidR="000B16B8" w:rsidRDefault="000B16B8" w:rsidP="000B16B8">
            <w:pPr>
              <w:spacing w:line="360" w:lineRule="auto"/>
              <w:rPr>
                <w:rFonts w:asciiTheme="minorHAnsi" w:hAnsiTheme="minorHAnsi"/>
                <w:lang w:val="en-GB"/>
              </w:rPr>
            </w:pPr>
            <w:r>
              <w:rPr>
                <w:rFonts w:asciiTheme="minorHAnsi" w:hAnsiTheme="minorHAnsi"/>
                <w:lang w:val="en-GB"/>
              </w:rPr>
              <w:t>5</w:t>
            </w:r>
          </w:p>
        </w:tc>
        <w:tc>
          <w:tcPr>
            <w:tcW w:w="885" w:type="dxa"/>
            <w:vAlign w:val="bottom"/>
          </w:tcPr>
          <w:p w14:paraId="756F1165"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3,71</w:t>
            </w:r>
          </w:p>
        </w:tc>
        <w:tc>
          <w:tcPr>
            <w:tcW w:w="885" w:type="dxa"/>
            <w:vAlign w:val="bottom"/>
          </w:tcPr>
          <w:p w14:paraId="40FB343F"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3,73</w:t>
            </w:r>
          </w:p>
        </w:tc>
        <w:tc>
          <w:tcPr>
            <w:tcW w:w="2480" w:type="dxa"/>
            <w:vAlign w:val="bottom"/>
          </w:tcPr>
          <w:p w14:paraId="001025BD"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ENSGALG00000012170</w:t>
            </w:r>
          </w:p>
        </w:tc>
        <w:tc>
          <w:tcPr>
            <w:tcW w:w="3242" w:type="dxa"/>
            <w:vAlign w:val="bottom"/>
          </w:tcPr>
          <w:p w14:paraId="068476C4" w14:textId="77777777" w:rsidR="000B16B8" w:rsidRDefault="000B16B8" w:rsidP="000B16B8">
            <w:pPr>
              <w:spacing w:line="360" w:lineRule="auto"/>
              <w:rPr>
                <w:rFonts w:asciiTheme="minorHAnsi" w:hAnsiTheme="minorHAnsi"/>
                <w:lang w:val="en-GB"/>
              </w:rPr>
            </w:pPr>
            <w:r>
              <w:rPr>
                <w:rFonts w:ascii="Calibri" w:hAnsi="Calibri" w:cs="Calibri"/>
                <w:color w:val="000000"/>
              </w:rPr>
              <w:t>lin-7 homolog B(</w:t>
            </w:r>
            <w:proofErr w:type="spellStart"/>
            <w:proofErr w:type="gramStart"/>
            <w:r>
              <w:rPr>
                <w:rFonts w:ascii="Calibri" w:hAnsi="Calibri" w:cs="Calibri"/>
                <w:color w:val="000000"/>
              </w:rPr>
              <w:t>C.elegans</w:t>
            </w:r>
            <w:proofErr w:type="spellEnd"/>
            <w:proofErr w:type="gramEnd"/>
            <w:r>
              <w:rPr>
                <w:rFonts w:ascii="Calibri" w:hAnsi="Calibri" w:cs="Calibri"/>
                <w:color w:val="000000"/>
              </w:rPr>
              <w:t>)</w:t>
            </w:r>
          </w:p>
        </w:tc>
        <w:tc>
          <w:tcPr>
            <w:tcW w:w="1276" w:type="dxa"/>
          </w:tcPr>
          <w:p w14:paraId="22CCEC09" w14:textId="77777777" w:rsidR="000B16B8" w:rsidRDefault="000B16B8" w:rsidP="000B16B8">
            <w:pPr>
              <w:spacing w:line="360" w:lineRule="auto"/>
              <w:rPr>
                <w:rFonts w:asciiTheme="minorHAnsi" w:hAnsiTheme="minorHAnsi"/>
                <w:lang w:val="en-GB"/>
              </w:rPr>
            </w:pPr>
            <w:r>
              <w:rPr>
                <w:rFonts w:asciiTheme="minorHAnsi" w:hAnsiTheme="minorHAnsi"/>
                <w:lang w:val="en-GB"/>
              </w:rPr>
              <w:t>LIN7B</w:t>
            </w:r>
          </w:p>
        </w:tc>
        <w:tc>
          <w:tcPr>
            <w:tcW w:w="2126" w:type="dxa"/>
          </w:tcPr>
          <w:p w14:paraId="2A87EA8F" w14:textId="0CF28889" w:rsidR="000B16B8" w:rsidRDefault="000B16B8" w:rsidP="000B16B8">
            <w:pPr>
              <w:spacing w:line="360" w:lineRule="auto"/>
              <w:rPr>
                <w:rFonts w:asciiTheme="minorHAnsi" w:hAnsiTheme="minorHAnsi"/>
                <w:lang w:val="en-GB"/>
              </w:rPr>
            </w:pPr>
            <w:r>
              <w:rPr>
                <w:rFonts w:asciiTheme="minorHAnsi" w:hAnsiTheme="minorHAnsi"/>
                <w:lang w:val="en-GB"/>
              </w:rPr>
              <w:t>Brain development and behaviour</w:t>
            </w:r>
          </w:p>
        </w:tc>
        <w:tc>
          <w:tcPr>
            <w:tcW w:w="3544" w:type="dxa"/>
          </w:tcPr>
          <w:p w14:paraId="3B3E36AF" w14:textId="2DC629DC" w:rsidR="000B16B8" w:rsidRDefault="000B16B8" w:rsidP="000B16B8">
            <w:pPr>
              <w:spacing w:line="360" w:lineRule="auto"/>
              <w:rPr>
                <w:rFonts w:asciiTheme="minorHAnsi" w:hAnsiTheme="minorHAnsi"/>
                <w:lang w:val="en-GB"/>
              </w:rPr>
            </w:pPr>
            <w:r>
              <w:rPr>
                <w:rFonts w:asciiTheme="minorHAnsi" w:hAnsiTheme="minorHAnsi"/>
                <w:lang w:val="en-GB"/>
              </w:rPr>
              <w:t>Mizuno et al, 2015</w:t>
            </w:r>
          </w:p>
        </w:tc>
      </w:tr>
      <w:tr w:rsidR="000B16B8" w14:paraId="629D9286" w14:textId="77777777" w:rsidTr="006B6829">
        <w:tc>
          <w:tcPr>
            <w:tcW w:w="554" w:type="dxa"/>
          </w:tcPr>
          <w:p w14:paraId="7DC9245A" w14:textId="77777777" w:rsidR="000B16B8" w:rsidRDefault="000B16B8" w:rsidP="000B16B8">
            <w:pPr>
              <w:spacing w:line="360" w:lineRule="auto"/>
              <w:rPr>
                <w:rFonts w:asciiTheme="minorHAnsi" w:hAnsiTheme="minorHAnsi"/>
                <w:lang w:val="en-GB"/>
              </w:rPr>
            </w:pPr>
            <w:r>
              <w:rPr>
                <w:rFonts w:asciiTheme="minorHAnsi" w:hAnsiTheme="minorHAnsi"/>
                <w:lang w:val="en-GB"/>
              </w:rPr>
              <w:t>5</w:t>
            </w:r>
          </w:p>
        </w:tc>
        <w:tc>
          <w:tcPr>
            <w:tcW w:w="885" w:type="dxa"/>
            <w:vAlign w:val="bottom"/>
          </w:tcPr>
          <w:p w14:paraId="288498D7"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3,76</w:t>
            </w:r>
          </w:p>
        </w:tc>
        <w:tc>
          <w:tcPr>
            <w:tcW w:w="885" w:type="dxa"/>
            <w:vAlign w:val="bottom"/>
          </w:tcPr>
          <w:p w14:paraId="01E84B99"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3,76</w:t>
            </w:r>
          </w:p>
        </w:tc>
        <w:tc>
          <w:tcPr>
            <w:tcW w:w="2480" w:type="dxa"/>
            <w:vAlign w:val="bottom"/>
          </w:tcPr>
          <w:p w14:paraId="47A8D7BE"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ENSGALG00000012163</w:t>
            </w:r>
          </w:p>
        </w:tc>
        <w:tc>
          <w:tcPr>
            <w:tcW w:w="3242" w:type="dxa"/>
            <w:vAlign w:val="bottom"/>
          </w:tcPr>
          <w:p w14:paraId="33695F7B" w14:textId="77777777" w:rsidR="000B16B8" w:rsidRDefault="000B16B8" w:rsidP="000B16B8">
            <w:pPr>
              <w:spacing w:line="360" w:lineRule="auto"/>
              <w:rPr>
                <w:rFonts w:asciiTheme="minorHAnsi" w:hAnsiTheme="minorHAnsi"/>
                <w:lang w:val="en-GB"/>
              </w:rPr>
            </w:pPr>
            <w:proofErr w:type="spellStart"/>
            <w:r>
              <w:rPr>
                <w:rFonts w:ascii="Calibri" w:hAnsi="Calibri" w:cs="Calibri"/>
                <w:color w:val="000000"/>
              </w:rPr>
              <w:t>brain-derived</w:t>
            </w:r>
            <w:proofErr w:type="spellEnd"/>
            <w:r>
              <w:rPr>
                <w:rFonts w:ascii="Calibri" w:hAnsi="Calibri" w:cs="Calibri"/>
                <w:color w:val="000000"/>
              </w:rPr>
              <w:t xml:space="preserve"> </w:t>
            </w:r>
            <w:proofErr w:type="spellStart"/>
            <w:r>
              <w:rPr>
                <w:rFonts w:ascii="Calibri" w:hAnsi="Calibri" w:cs="Calibri"/>
                <w:color w:val="000000"/>
              </w:rPr>
              <w:t>neurotrophic</w:t>
            </w:r>
            <w:proofErr w:type="spellEnd"/>
            <w:r>
              <w:rPr>
                <w:rFonts w:ascii="Calibri" w:hAnsi="Calibri" w:cs="Calibri"/>
                <w:color w:val="000000"/>
              </w:rPr>
              <w:t xml:space="preserve"> </w:t>
            </w:r>
            <w:proofErr w:type="spellStart"/>
            <w:r>
              <w:rPr>
                <w:rFonts w:ascii="Calibri" w:hAnsi="Calibri" w:cs="Calibri"/>
                <w:color w:val="000000"/>
              </w:rPr>
              <w:t>factor</w:t>
            </w:r>
            <w:proofErr w:type="spellEnd"/>
          </w:p>
        </w:tc>
        <w:tc>
          <w:tcPr>
            <w:tcW w:w="1276" w:type="dxa"/>
          </w:tcPr>
          <w:p w14:paraId="6C80B8CA" w14:textId="77777777" w:rsidR="000B16B8" w:rsidRDefault="000B16B8" w:rsidP="000B16B8">
            <w:pPr>
              <w:spacing w:line="360" w:lineRule="auto"/>
              <w:rPr>
                <w:rFonts w:asciiTheme="minorHAnsi" w:hAnsiTheme="minorHAnsi"/>
                <w:lang w:val="en-GB"/>
              </w:rPr>
            </w:pPr>
            <w:r>
              <w:rPr>
                <w:rFonts w:asciiTheme="minorHAnsi" w:hAnsiTheme="minorHAnsi"/>
                <w:lang w:val="en-GB"/>
              </w:rPr>
              <w:t>BDNF</w:t>
            </w:r>
          </w:p>
        </w:tc>
        <w:tc>
          <w:tcPr>
            <w:tcW w:w="2126" w:type="dxa"/>
          </w:tcPr>
          <w:p w14:paraId="213E05AF" w14:textId="5D3D73B7" w:rsidR="000B16B8" w:rsidRDefault="000B16B8" w:rsidP="000B16B8">
            <w:pPr>
              <w:spacing w:line="360" w:lineRule="auto"/>
              <w:rPr>
                <w:rFonts w:asciiTheme="minorHAnsi" w:hAnsiTheme="minorHAnsi"/>
                <w:lang w:val="en-GB"/>
              </w:rPr>
            </w:pPr>
            <w:r>
              <w:rPr>
                <w:rFonts w:asciiTheme="minorHAnsi" w:hAnsiTheme="minorHAnsi"/>
                <w:lang w:val="en-GB"/>
              </w:rPr>
              <w:t>Brain development and behaviour</w:t>
            </w:r>
          </w:p>
        </w:tc>
        <w:tc>
          <w:tcPr>
            <w:tcW w:w="3544" w:type="dxa"/>
          </w:tcPr>
          <w:p w14:paraId="59CCDA1D" w14:textId="77777777" w:rsidR="000B16B8" w:rsidRPr="00901EAA" w:rsidRDefault="000B16B8" w:rsidP="000B16B8">
            <w:pPr>
              <w:spacing w:line="360" w:lineRule="auto"/>
              <w:rPr>
                <w:rFonts w:asciiTheme="minorHAnsi" w:hAnsiTheme="minorHAnsi"/>
              </w:rPr>
            </w:pPr>
            <w:r w:rsidRPr="00901EAA">
              <w:rPr>
                <w:rFonts w:asciiTheme="minorHAnsi" w:hAnsiTheme="minorHAnsi"/>
              </w:rPr>
              <w:t>Jones et al, 1994</w:t>
            </w:r>
          </w:p>
          <w:p w14:paraId="03ECB055" w14:textId="77777777" w:rsidR="007C7632" w:rsidRPr="00901EAA" w:rsidRDefault="007C7632" w:rsidP="000B16B8">
            <w:pPr>
              <w:spacing w:line="360" w:lineRule="auto"/>
              <w:rPr>
                <w:rFonts w:asciiTheme="minorHAnsi" w:hAnsiTheme="minorHAnsi"/>
              </w:rPr>
            </w:pPr>
            <w:r w:rsidRPr="00901EAA">
              <w:rPr>
                <w:rFonts w:asciiTheme="minorHAnsi" w:hAnsiTheme="minorHAnsi"/>
              </w:rPr>
              <w:t>Hayashi et al, 2007</w:t>
            </w:r>
          </w:p>
          <w:p w14:paraId="636CDE6B" w14:textId="704B07F6" w:rsidR="007C7632" w:rsidRDefault="007C7632" w:rsidP="000B16B8">
            <w:pPr>
              <w:spacing w:line="360" w:lineRule="auto"/>
              <w:rPr>
                <w:rFonts w:asciiTheme="minorHAnsi" w:hAnsiTheme="minorHAnsi"/>
                <w:lang w:val="en-GB"/>
              </w:rPr>
            </w:pPr>
            <w:proofErr w:type="spellStart"/>
            <w:r>
              <w:rPr>
                <w:rFonts w:asciiTheme="minorHAnsi" w:hAnsiTheme="minorHAnsi"/>
                <w:lang w:val="en-GB"/>
              </w:rPr>
              <w:lastRenderedPageBreak/>
              <w:t>Kowianski</w:t>
            </w:r>
            <w:proofErr w:type="spellEnd"/>
            <w:r>
              <w:rPr>
                <w:rFonts w:asciiTheme="minorHAnsi" w:hAnsiTheme="minorHAnsi"/>
                <w:lang w:val="en-GB"/>
              </w:rPr>
              <w:t xml:space="preserve"> et al, 2018</w:t>
            </w:r>
          </w:p>
        </w:tc>
      </w:tr>
      <w:tr w:rsidR="000B16B8" w14:paraId="294E181A" w14:textId="77777777" w:rsidTr="006B6829">
        <w:tc>
          <w:tcPr>
            <w:tcW w:w="554" w:type="dxa"/>
          </w:tcPr>
          <w:p w14:paraId="520B0ED9" w14:textId="77777777" w:rsidR="000B16B8" w:rsidRDefault="000B16B8" w:rsidP="000B16B8">
            <w:pPr>
              <w:spacing w:line="360" w:lineRule="auto"/>
              <w:rPr>
                <w:rFonts w:asciiTheme="minorHAnsi" w:hAnsiTheme="minorHAnsi"/>
                <w:lang w:val="en-GB"/>
              </w:rPr>
            </w:pPr>
            <w:r>
              <w:rPr>
                <w:rFonts w:asciiTheme="minorHAnsi" w:hAnsiTheme="minorHAnsi"/>
                <w:lang w:val="en-GB"/>
              </w:rPr>
              <w:lastRenderedPageBreak/>
              <w:t>5</w:t>
            </w:r>
          </w:p>
        </w:tc>
        <w:tc>
          <w:tcPr>
            <w:tcW w:w="885" w:type="dxa"/>
            <w:vAlign w:val="bottom"/>
          </w:tcPr>
          <w:p w14:paraId="0D457174"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3,78</w:t>
            </w:r>
          </w:p>
        </w:tc>
        <w:tc>
          <w:tcPr>
            <w:tcW w:w="885" w:type="dxa"/>
            <w:vAlign w:val="bottom"/>
          </w:tcPr>
          <w:p w14:paraId="3C1E21B8"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3,78</w:t>
            </w:r>
          </w:p>
        </w:tc>
        <w:tc>
          <w:tcPr>
            <w:tcW w:w="2480" w:type="dxa"/>
            <w:vAlign w:val="bottom"/>
          </w:tcPr>
          <w:p w14:paraId="6B005A9F"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ENSGALG00000012162</w:t>
            </w:r>
          </w:p>
        </w:tc>
        <w:tc>
          <w:tcPr>
            <w:tcW w:w="3242" w:type="dxa"/>
            <w:vAlign w:val="bottom"/>
          </w:tcPr>
          <w:p w14:paraId="07A16A3F" w14:textId="77777777" w:rsidR="000B16B8" w:rsidRDefault="000B16B8" w:rsidP="000B16B8">
            <w:pPr>
              <w:spacing w:line="360" w:lineRule="auto"/>
              <w:rPr>
                <w:rFonts w:asciiTheme="minorHAnsi" w:hAnsiTheme="minorHAnsi"/>
                <w:lang w:val="en-GB"/>
              </w:rPr>
            </w:pPr>
            <w:r>
              <w:rPr>
                <w:rFonts w:ascii="Calibri" w:hAnsi="Calibri" w:cs="Calibri"/>
                <w:color w:val="000000"/>
              </w:rPr>
              <w:t> </w:t>
            </w:r>
          </w:p>
        </w:tc>
        <w:tc>
          <w:tcPr>
            <w:tcW w:w="1276" w:type="dxa"/>
          </w:tcPr>
          <w:p w14:paraId="56759654" w14:textId="77777777" w:rsidR="000B16B8" w:rsidRDefault="000B16B8" w:rsidP="000B16B8">
            <w:pPr>
              <w:spacing w:line="360" w:lineRule="auto"/>
              <w:rPr>
                <w:rFonts w:asciiTheme="minorHAnsi" w:hAnsiTheme="minorHAnsi"/>
                <w:lang w:val="en-GB"/>
              </w:rPr>
            </w:pPr>
          </w:p>
        </w:tc>
        <w:tc>
          <w:tcPr>
            <w:tcW w:w="2126" w:type="dxa"/>
          </w:tcPr>
          <w:p w14:paraId="7814EB21" w14:textId="77777777" w:rsidR="000B16B8" w:rsidRDefault="000B16B8" w:rsidP="000B16B8">
            <w:pPr>
              <w:spacing w:line="360" w:lineRule="auto"/>
              <w:rPr>
                <w:rFonts w:asciiTheme="minorHAnsi" w:hAnsiTheme="minorHAnsi"/>
                <w:lang w:val="en-GB"/>
              </w:rPr>
            </w:pPr>
          </w:p>
        </w:tc>
        <w:tc>
          <w:tcPr>
            <w:tcW w:w="3544" w:type="dxa"/>
          </w:tcPr>
          <w:p w14:paraId="558D504A" w14:textId="77777777" w:rsidR="000B16B8" w:rsidRDefault="000B16B8" w:rsidP="000B16B8">
            <w:pPr>
              <w:spacing w:line="360" w:lineRule="auto"/>
              <w:rPr>
                <w:rFonts w:asciiTheme="minorHAnsi" w:hAnsiTheme="minorHAnsi"/>
                <w:lang w:val="en-GB"/>
              </w:rPr>
            </w:pPr>
          </w:p>
        </w:tc>
      </w:tr>
      <w:tr w:rsidR="000B16B8" w14:paraId="2136BB57" w14:textId="77777777" w:rsidTr="006B6829">
        <w:tc>
          <w:tcPr>
            <w:tcW w:w="554" w:type="dxa"/>
          </w:tcPr>
          <w:p w14:paraId="33FF6288" w14:textId="77777777" w:rsidR="000B16B8" w:rsidRDefault="000B16B8" w:rsidP="000B16B8">
            <w:pPr>
              <w:spacing w:line="360" w:lineRule="auto"/>
              <w:rPr>
                <w:rFonts w:asciiTheme="minorHAnsi" w:hAnsiTheme="minorHAnsi"/>
                <w:lang w:val="en-GB"/>
              </w:rPr>
            </w:pPr>
            <w:r>
              <w:rPr>
                <w:rFonts w:asciiTheme="minorHAnsi" w:hAnsiTheme="minorHAnsi"/>
                <w:lang w:val="en-GB"/>
              </w:rPr>
              <w:t>5</w:t>
            </w:r>
          </w:p>
        </w:tc>
        <w:tc>
          <w:tcPr>
            <w:tcW w:w="885" w:type="dxa"/>
            <w:vAlign w:val="bottom"/>
          </w:tcPr>
          <w:p w14:paraId="6773C103"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3,87</w:t>
            </w:r>
          </w:p>
        </w:tc>
        <w:tc>
          <w:tcPr>
            <w:tcW w:w="885" w:type="dxa"/>
            <w:vAlign w:val="bottom"/>
          </w:tcPr>
          <w:p w14:paraId="5EC0867A"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3,92</w:t>
            </w:r>
          </w:p>
        </w:tc>
        <w:tc>
          <w:tcPr>
            <w:tcW w:w="2480" w:type="dxa"/>
            <w:vAlign w:val="bottom"/>
          </w:tcPr>
          <w:p w14:paraId="1AF3CFDD"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ENSGALG00000012160</w:t>
            </w:r>
          </w:p>
        </w:tc>
        <w:tc>
          <w:tcPr>
            <w:tcW w:w="3242" w:type="dxa"/>
            <w:vAlign w:val="bottom"/>
          </w:tcPr>
          <w:p w14:paraId="167A0716" w14:textId="77777777" w:rsidR="000B16B8" w:rsidRDefault="000B16B8" w:rsidP="000B16B8">
            <w:pPr>
              <w:spacing w:line="360" w:lineRule="auto"/>
              <w:rPr>
                <w:rFonts w:asciiTheme="minorHAnsi" w:hAnsiTheme="minorHAnsi"/>
                <w:lang w:val="en-GB"/>
              </w:rPr>
            </w:pPr>
            <w:proofErr w:type="spellStart"/>
            <w:r>
              <w:rPr>
                <w:rFonts w:ascii="Calibri" w:hAnsi="Calibri" w:cs="Calibri"/>
                <w:color w:val="000000"/>
              </w:rPr>
              <w:t>kinesin</w:t>
            </w:r>
            <w:proofErr w:type="spellEnd"/>
            <w:r>
              <w:rPr>
                <w:rFonts w:ascii="Calibri" w:hAnsi="Calibri" w:cs="Calibri"/>
                <w:color w:val="000000"/>
              </w:rPr>
              <w:t xml:space="preserve"> </w:t>
            </w:r>
            <w:proofErr w:type="spellStart"/>
            <w:r>
              <w:rPr>
                <w:rFonts w:ascii="Calibri" w:hAnsi="Calibri" w:cs="Calibri"/>
                <w:color w:val="000000"/>
              </w:rPr>
              <w:t>family</w:t>
            </w:r>
            <w:proofErr w:type="spellEnd"/>
            <w:r>
              <w:rPr>
                <w:rFonts w:ascii="Calibri" w:hAnsi="Calibri" w:cs="Calibri"/>
                <w:color w:val="000000"/>
              </w:rPr>
              <w:t xml:space="preserve"> </w:t>
            </w:r>
            <w:proofErr w:type="spellStart"/>
            <w:r>
              <w:rPr>
                <w:rFonts w:ascii="Calibri" w:hAnsi="Calibri" w:cs="Calibri"/>
                <w:color w:val="000000"/>
              </w:rPr>
              <w:t>member</w:t>
            </w:r>
            <w:proofErr w:type="spellEnd"/>
            <w:r>
              <w:rPr>
                <w:rFonts w:ascii="Calibri" w:hAnsi="Calibri" w:cs="Calibri"/>
                <w:color w:val="000000"/>
              </w:rPr>
              <w:t xml:space="preserve"> 18A</w:t>
            </w:r>
          </w:p>
        </w:tc>
        <w:tc>
          <w:tcPr>
            <w:tcW w:w="1276" w:type="dxa"/>
          </w:tcPr>
          <w:p w14:paraId="626E9A80" w14:textId="77777777" w:rsidR="000B16B8" w:rsidRDefault="000B16B8" w:rsidP="000B16B8">
            <w:pPr>
              <w:spacing w:line="360" w:lineRule="auto"/>
              <w:rPr>
                <w:rFonts w:asciiTheme="minorHAnsi" w:hAnsiTheme="minorHAnsi"/>
                <w:lang w:val="en-GB"/>
              </w:rPr>
            </w:pPr>
            <w:r>
              <w:rPr>
                <w:rFonts w:asciiTheme="minorHAnsi" w:hAnsiTheme="minorHAnsi"/>
                <w:lang w:val="en-GB"/>
              </w:rPr>
              <w:t>KIF18A</w:t>
            </w:r>
          </w:p>
        </w:tc>
        <w:tc>
          <w:tcPr>
            <w:tcW w:w="2126" w:type="dxa"/>
          </w:tcPr>
          <w:p w14:paraId="482A1397" w14:textId="15C76CC9" w:rsidR="000B16B8" w:rsidRDefault="000B16B8" w:rsidP="000B16B8">
            <w:pPr>
              <w:spacing w:line="360" w:lineRule="auto"/>
              <w:rPr>
                <w:rFonts w:asciiTheme="minorHAnsi" w:hAnsiTheme="minorHAnsi"/>
                <w:lang w:val="en-GB"/>
              </w:rPr>
            </w:pPr>
            <w:r>
              <w:rPr>
                <w:rFonts w:asciiTheme="minorHAnsi" w:hAnsiTheme="minorHAnsi"/>
                <w:lang w:val="en-GB"/>
              </w:rPr>
              <w:t>mitosis and testis formation</w:t>
            </w:r>
          </w:p>
        </w:tc>
        <w:tc>
          <w:tcPr>
            <w:tcW w:w="3544" w:type="dxa"/>
          </w:tcPr>
          <w:p w14:paraId="113E61B3" w14:textId="4894A579" w:rsidR="000B16B8" w:rsidRDefault="007C7632" w:rsidP="007C7632">
            <w:pPr>
              <w:spacing w:line="360" w:lineRule="auto"/>
              <w:ind w:firstLine="720"/>
              <w:rPr>
                <w:rFonts w:asciiTheme="minorHAnsi" w:hAnsiTheme="minorHAnsi"/>
                <w:lang w:val="en-GB"/>
              </w:rPr>
            </w:pPr>
            <w:r>
              <w:rPr>
                <w:rFonts w:asciiTheme="minorHAnsi" w:hAnsiTheme="minorHAnsi"/>
                <w:lang w:val="en-GB"/>
              </w:rPr>
              <w:t>Liu et al, 2010</w:t>
            </w:r>
          </w:p>
        </w:tc>
      </w:tr>
      <w:tr w:rsidR="000B16B8" w14:paraId="65A552FE" w14:textId="77777777" w:rsidTr="006B6829">
        <w:tc>
          <w:tcPr>
            <w:tcW w:w="554" w:type="dxa"/>
          </w:tcPr>
          <w:p w14:paraId="4BBDABA2" w14:textId="77777777" w:rsidR="000B16B8" w:rsidRDefault="000B16B8" w:rsidP="000B16B8">
            <w:pPr>
              <w:spacing w:line="360" w:lineRule="auto"/>
              <w:rPr>
                <w:rFonts w:asciiTheme="minorHAnsi" w:hAnsiTheme="minorHAnsi"/>
                <w:lang w:val="en-GB"/>
              </w:rPr>
            </w:pPr>
            <w:r>
              <w:rPr>
                <w:rFonts w:asciiTheme="minorHAnsi" w:hAnsiTheme="minorHAnsi"/>
                <w:lang w:val="en-GB"/>
              </w:rPr>
              <w:t>5</w:t>
            </w:r>
          </w:p>
        </w:tc>
        <w:tc>
          <w:tcPr>
            <w:tcW w:w="885" w:type="dxa"/>
            <w:vAlign w:val="bottom"/>
          </w:tcPr>
          <w:p w14:paraId="466E3414"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3,92</w:t>
            </w:r>
          </w:p>
        </w:tc>
        <w:tc>
          <w:tcPr>
            <w:tcW w:w="885" w:type="dxa"/>
            <w:vAlign w:val="bottom"/>
          </w:tcPr>
          <w:p w14:paraId="0CD0AF06"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4,02</w:t>
            </w:r>
          </w:p>
        </w:tc>
        <w:tc>
          <w:tcPr>
            <w:tcW w:w="2480" w:type="dxa"/>
            <w:vAlign w:val="bottom"/>
          </w:tcPr>
          <w:p w14:paraId="3CD71ECB"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ENSGALG00000012153</w:t>
            </w:r>
          </w:p>
        </w:tc>
        <w:tc>
          <w:tcPr>
            <w:tcW w:w="3242" w:type="dxa"/>
            <w:vAlign w:val="bottom"/>
          </w:tcPr>
          <w:p w14:paraId="23C532A1" w14:textId="77777777" w:rsidR="000B16B8" w:rsidRDefault="000B16B8" w:rsidP="000B16B8">
            <w:pPr>
              <w:spacing w:line="360" w:lineRule="auto"/>
              <w:rPr>
                <w:rFonts w:asciiTheme="minorHAnsi" w:hAnsiTheme="minorHAnsi"/>
                <w:lang w:val="en-GB"/>
              </w:rPr>
            </w:pPr>
            <w:proofErr w:type="spellStart"/>
            <w:r>
              <w:rPr>
                <w:rFonts w:ascii="Calibri" w:hAnsi="Calibri" w:cs="Calibri"/>
                <w:color w:val="000000"/>
              </w:rPr>
              <w:t>methyltransferase</w:t>
            </w:r>
            <w:proofErr w:type="spellEnd"/>
            <w:r>
              <w:rPr>
                <w:rFonts w:ascii="Calibri" w:hAnsi="Calibri" w:cs="Calibri"/>
                <w:color w:val="000000"/>
              </w:rPr>
              <w:t xml:space="preserve"> like 15</w:t>
            </w:r>
          </w:p>
        </w:tc>
        <w:tc>
          <w:tcPr>
            <w:tcW w:w="1276" w:type="dxa"/>
          </w:tcPr>
          <w:p w14:paraId="5F341F01" w14:textId="77777777" w:rsidR="000B16B8" w:rsidRDefault="000B16B8" w:rsidP="000B16B8">
            <w:pPr>
              <w:spacing w:line="360" w:lineRule="auto"/>
              <w:rPr>
                <w:rFonts w:asciiTheme="minorHAnsi" w:hAnsiTheme="minorHAnsi"/>
                <w:lang w:val="en-GB"/>
              </w:rPr>
            </w:pPr>
            <w:r>
              <w:rPr>
                <w:rFonts w:asciiTheme="minorHAnsi" w:hAnsiTheme="minorHAnsi"/>
                <w:lang w:val="en-GB"/>
              </w:rPr>
              <w:t>METTL15</w:t>
            </w:r>
          </w:p>
        </w:tc>
        <w:tc>
          <w:tcPr>
            <w:tcW w:w="2126" w:type="dxa"/>
          </w:tcPr>
          <w:p w14:paraId="6D96655E" w14:textId="72D59001" w:rsidR="000B16B8" w:rsidRDefault="000B16B8" w:rsidP="000B16B8">
            <w:pPr>
              <w:spacing w:line="360" w:lineRule="auto"/>
              <w:jc w:val="center"/>
              <w:rPr>
                <w:rFonts w:asciiTheme="minorHAnsi" w:hAnsiTheme="minorHAnsi"/>
                <w:lang w:val="en-GB"/>
              </w:rPr>
            </w:pPr>
            <w:r>
              <w:rPr>
                <w:rFonts w:asciiTheme="minorHAnsi" w:hAnsiTheme="minorHAnsi"/>
                <w:lang w:val="en-GB"/>
              </w:rPr>
              <w:t>RNA methyltransferase</w:t>
            </w:r>
          </w:p>
        </w:tc>
        <w:tc>
          <w:tcPr>
            <w:tcW w:w="3544" w:type="dxa"/>
          </w:tcPr>
          <w:p w14:paraId="3DBBB897" w14:textId="4B0EABA1" w:rsidR="000B16B8" w:rsidRDefault="005F613C" w:rsidP="000B16B8">
            <w:pPr>
              <w:spacing w:line="360" w:lineRule="auto"/>
              <w:rPr>
                <w:rFonts w:asciiTheme="minorHAnsi" w:hAnsiTheme="minorHAnsi"/>
                <w:lang w:val="en-GB"/>
              </w:rPr>
            </w:pPr>
            <w:r>
              <w:rPr>
                <w:rFonts w:asciiTheme="minorHAnsi" w:hAnsiTheme="minorHAnsi"/>
                <w:lang w:val="en-GB"/>
              </w:rPr>
              <w:t>Van Haute et al, 2019</w:t>
            </w:r>
          </w:p>
        </w:tc>
      </w:tr>
      <w:tr w:rsidR="000B16B8" w14:paraId="3D86977E" w14:textId="77777777" w:rsidTr="006B6829">
        <w:tc>
          <w:tcPr>
            <w:tcW w:w="554" w:type="dxa"/>
          </w:tcPr>
          <w:p w14:paraId="126DC7D2" w14:textId="77777777" w:rsidR="000B16B8" w:rsidRDefault="000B16B8" w:rsidP="000B16B8">
            <w:pPr>
              <w:spacing w:line="360" w:lineRule="auto"/>
              <w:rPr>
                <w:rFonts w:asciiTheme="minorHAnsi" w:hAnsiTheme="minorHAnsi"/>
                <w:lang w:val="en-GB"/>
              </w:rPr>
            </w:pPr>
            <w:r>
              <w:rPr>
                <w:rFonts w:asciiTheme="minorHAnsi" w:hAnsiTheme="minorHAnsi"/>
                <w:lang w:val="en-GB"/>
              </w:rPr>
              <w:t>7</w:t>
            </w:r>
          </w:p>
        </w:tc>
        <w:tc>
          <w:tcPr>
            <w:tcW w:w="885" w:type="dxa"/>
            <w:vAlign w:val="bottom"/>
          </w:tcPr>
          <w:p w14:paraId="18978C32"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19,31</w:t>
            </w:r>
          </w:p>
        </w:tc>
        <w:tc>
          <w:tcPr>
            <w:tcW w:w="885" w:type="dxa"/>
            <w:vAlign w:val="bottom"/>
          </w:tcPr>
          <w:p w14:paraId="08EA29E4"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19,31</w:t>
            </w:r>
          </w:p>
        </w:tc>
        <w:tc>
          <w:tcPr>
            <w:tcW w:w="2480" w:type="dxa"/>
            <w:vAlign w:val="bottom"/>
          </w:tcPr>
          <w:p w14:paraId="1A55CD7F"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ENSGALG00000026479</w:t>
            </w:r>
          </w:p>
        </w:tc>
        <w:tc>
          <w:tcPr>
            <w:tcW w:w="3242" w:type="dxa"/>
            <w:vAlign w:val="bottom"/>
          </w:tcPr>
          <w:p w14:paraId="68B9476B" w14:textId="77777777" w:rsidR="000B16B8" w:rsidRDefault="000B16B8" w:rsidP="000B16B8">
            <w:pPr>
              <w:spacing w:line="360" w:lineRule="auto"/>
              <w:rPr>
                <w:rFonts w:asciiTheme="minorHAnsi" w:hAnsiTheme="minorHAnsi"/>
                <w:lang w:val="en-GB"/>
              </w:rPr>
            </w:pPr>
            <w:r>
              <w:rPr>
                <w:rFonts w:ascii="Calibri" w:hAnsi="Calibri" w:cs="Calibri"/>
                <w:color w:val="000000"/>
              </w:rPr>
              <w:t> </w:t>
            </w:r>
          </w:p>
        </w:tc>
        <w:tc>
          <w:tcPr>
            <w:tcW w:w="1276" w:type="dxa"/>
          </w:tcPr>
          <w:p w14:paraId="26F5BC40" w14:textId="77777777" w:rsidR="000B16B8" w:rsidRDefault="000B16B8" w:rsidP="000B16B8">
            <w:pPr>
              <w:spacing w:line="360" w:lineRule="auto"/>
              <w:rPr>
                <w:rFonts w:asciiTheme="minorHAnsi" w:hAnsiTheme="minorHAnsi"/>
                <w:lang w:val="en-GB"/>
              </w:rPr>
            </w:pPr>
          </w:p>
        </w:tc>
        <w:tc>
          <w:tcPr>
            <w:tcW w:w="2126" w:type="dxa"/>
          </w:tcPr>
          <w:p w14:paraId="3C4397B3" w14:textId="77777777" w:rsidR="000B16B8" w:rsidRDefault="000B16B8" w:rsidP="000B16B8">
            <w:pPr>
              <w:spacing w:line="360" w:lineRule="auto"/>
              <w:rPr>
                <w:rFonts w:asciiTheme="minorHAnsi" w:hAnsiTheme="minorHAnsi"/>
                <w:lang w:val="en-GB"/>
              </w:rPr>
            </w:pPr>
          </w:p>
        </w:tc>
        <w:tc>
          <w:tcPr>
            <w:tcW w:w="3544" w:type="dxa"/>
          </w:tcPr>
          <w:p w14:paraId="081F8D91" w14:textId="77777777" w:rsidR="000B16B8" w:rsidRDefault="000B16B8" w:rsidP="000B16B8">
            <w:pPr>
              <w:spacing w:line="360" w:lineRule="auto"/>
              <w:rPr>
                <w:rFonts w:asciiTheme="minorHAnsi" w:hAnsiTheme="minorHAnsi"/>
                <w:lang w:val="en-GB"/>
              </w:rPr>
            </w:pPr>
          </w:p>
        </w:tc>
      </w:tr>
      <w:tr w:rsidR="000B16B8" w14:paraId="68FE6E43" w14:textId="77777777" w:rsidTr="006B6829">
        <w:tc>
          <w:tcPr>
            <w:tcW w:w="554" w:type="dxa"/>
          </w:tcPr>
          <w:p w14:paraId="6F6E8FDE" w14:textId="77777777" w:rsidR="000B16B8" w:rsidRDefault="000B16B8" w:rsidP="000B16B8">
            <w:pPr>
              <w:spacing w:line="360" w:lineRule="auto"/>
              <w:rPr>
                <w:rFonts w:asciiTheme="minorHAnsi" w:hAnsiTheme="minorHAnsi"/>
                <w:lang w:val="en-GB"/>
              </w:rPr>
            </w:pPr>
            <w:r>
              <w:rPr>
                <w:rFonts w:asciiTheme="minorHAnsi" w:hAnsiTheme="minorHAnsi"/>
                <w:lang w:val="en-GB"/>
              </w:rPr>
              <w:t>7</w:t>
            </w:r>
          </w:p>
        </w:tc>
        <w:tc>
          <w:tcPr>
            <w:tcW w:w="885" w:type="dxa"/>
            <w:vAlign w:val="bottom"/>
          </w:tcPr>
          <w:p w14:paraId="7F922258"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19,37</w:t>
            </w:r>
          </w:p>
        </w:tc>
        <w:tc>
          <w:tcPr>
            <w:tcW w:w="885" w:type="dxa"/>
            <w:vAlign w:val="bottom"/>
          </w:tcPr>
          <w:p w14:paraId="243C7CFC"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19,37</w:t>
            </w:r>
          </w:p>
        </w:tc>
        <w:tc>
          <w:tcPr>
            <w:tcW w:w="2480" w:type="dxa"/>
            <w:vAlign w:val="bottom"/>
          </w:tcPr>
          <w:p w14:paraId="3F93A27E"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ENSGALG00000026006</w:t>
            </w:r>
          </w:p>
        </w:tc>
        <w:tc>
          <w:tcPr>
            <w:tcW w:w="3242" w:type="dxa"/>
            <w:vAlign w:val="bottom"/>
          </w:tcPr>
          <w:p w14:paraId="1DCD9889" w14:textId="77777777" w:rsidR="000B16B8" w:rsidRDefault="000B16B8" w:rsidP="000B16B8">
            <w:pPr>
              <w:spacing w:line="360" w:lineRule="auto"/>
              <w:rPr>
                <w:rFonts w:asciiTheme="minorHAnsi" w:hAnsiTheme="minorHAnsi"/>
                <w:lang w:val="en-GB"/>
              </w:rPr>
            </w:pPr>
            <w:r>
              <w:rPr>
                <w:rFonts w:ascii="Calibri" w:hAnsi="Calibri" w:cs="Calibri"/>
                <w:color w:val="000000"/>
              </w:rPr>
              <w:t> </w:t>
            </w:r>
          </w:p>
        </w:tc>
        <w:tc>
          <w:tcPr>
            <w:tcW w:w="1276" w:type="dxa"/>
          </w:tcPr>
          <w:p w14:paraId="736194A9" w14:textId="77777777" w:rsidR="000B16B8" w:rsidRDefault="000B16B8" w:rsidP="000B16B8">
            <w:pPr>
              <w:spacing w:line="360" w:lineRule="auto"/>
              <w:rPr>
                <w:rFonts w:asciiTheme="minorHAnsi" w:hAnsiTheme="minorHAnsi"/>
                <w:lang w:val="en-GB"/>
              </w:rPr>
            </w:pPr>
          </w:p>
        </w:tc>
        <w:tc>
          <w:tcPr>
            <w:tcW w:w="2126" w:type="dxa"/>
          </w:tcPr>
          <w:p w14:paraId="01910FE2" w14:textId="77777777" w:rsidR="000B16B8" w:rsidRDefault="000B16B8" w:rsidP="000B16B8">
            <w:pPr>
              <w:spacing w:line="360" w:lineRule="auto"/>
              <w:rPr>
                <w:rFonts w:asciiTheme="minorHAnsi" w:hAnsiTheme="minorHAnsi"/>
                <w:lang w:val="en-GB"/>
              </w:rPr>
            </w:pPr>
          </w:p>
        </w:tc>
        <w:tc>
          <w:tcPr>
            <w:tcW w:w="3544" w:type="dxa"/>
          </w:tcPr>
          <w:p w14:paraId="351B0793" w14:textId="77777777" w:rsidR="000B16B8" w:rsidRDefault="000B16B8" w:rsidP="000B16B8">
            <w:pPr>
              <w:spacing w:line="360" w:lineRule="auto"/>
              <w:rPr>
                <w:rFonts w:asciiTheme="minorHAnsi" w:hAnsiTheme="minorHAnsi"/>
                <w:lang w:val="en-GB"/>
              </w:rPr>
            </w:pPr>
          </w:p>
        </w:tc>
      </w:tr>
      <w:tr w:rsidR="000B16B8" w14:paraId="6F323036" w14:textId="77777777" w:rsidTr="006B6829">
        <w:tc>
          <w:tcPr>
            <w:tcW w:w="554" w:type="dxa"/>
          </w:tcPr>
          <w:p w14:paraId="03D90035" w14:textId="77777777" w:rsidR="000B16B8" w:rsidRDefault="000B16B8" w:rsidP="000B16B8">
            <w:pPr>
              <w:spacing w:line="360" w:lineRule="auto"/>
              <w:rPr>
                <w:rFonts w:asciiTheme="minorHAnsi" w:hAnsiTheme="minorHAnsi"/>
                <w:lang w:val="en-GB"/>
              </w:rPr>
            </w:pPr>
            <w:r>
              <w:rPr>
                <w:rFonts w:asciiTheme="minorHAnsi" w:hAnsiTheme="minorHAnsi"/>
                <w:lang w:val="en-GB"/>
              </w:rPr>
              <w:t>7</w:t>
            </w:r>
          </w:p>
        </w:tc>
        <w:tc>
          <w:tcPr>
            <w:tcW w:w="885" w:type="dxa"/>
            <w:vAlign w:val="bottom"/>
          </w:tcPr>
          <w:p w14:paraId="36E9B6CA"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19,41</w:t>
            </w:r>
          </w:p>
        </w:tc>
        <w:tc>
          <w:tcPr>
            <w:tcW w:w="885" w:type="dxa"/>
            <w:vAlign w:val="bottom"/>
          </w:tcPr>
          <w:p w14:paraId="3F162C70"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19,47</w:t>
            </w:r>
          </w:p>
        </w:tc>
        <w:tc>
          <w:tcPr>
            <w:tcW w:w="2480" w:type="dxa"/>
            <w:vAlign w:val="bottom"/>
          </w:tcPr>
          <w:p w14:paraId="50B3A259"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ENSGALG00000011040</w:t>
            </w:r>
          </w:p>
        </w:tc>
        <w:tc>
          <w:tcPr>
            <w:tcW w:w="3242" w:type="dxa"/>
            <w:vAlign w:val="bottom"/>
          </w:tcPr>
          <w:p w14:paraId="16680C1F" w14:textId="77777777" w:rsidR="000B16B8" w:rsidRDefault="000B16B8" w:rsidP="000B16B8">
            <w:pPr>
              <w:spacing w:line="360" w:lineRule="auto"/>
              <w:rPr>
                <w:rFonts w:asciiTheme="minorHAnsi" w:hAnsiTheme="minorHAnsi"/>
                <w:lang w:val="en-GB"/>
              </w:rPr>
            </w:pPr>
            <w:r>
              <w:rPr>
                <w:rFonts w:ascii="Calibri" w:hAnsi="Calibri" w:cs="Calibri"/>
                <w:color w:val="000000"/>
              </w:rPr>
              <w:t xml:space="preserve">sodium </w:t>
            </w:r>
            <w:proofErr w:type="spellStart"/>
            <w:r>
              <w:rPr>
                <w:rFonts w:ascii="Calibri" w:hAnsi="Calibri" w:cs="Calibri"/>
                <w:color w:val="000000"/>
              </w:rPr>
              <w:t>channel</w:t>
            </w:r>
            <w:proofErr w:type="spellEnd"/>
            <w:r>
              <w:rPr>
                <w:rFonts w:ascii="Calibri" w:hAnsi="Calibri" w:cs="Calibri"/>
                <w:color w:val="000000"/>
              </w:rPr>
              <w:t xml:space="preserve">, </w:t>
            </w:r>
            <w:proofErr w:type="spellStart"/>
            <w:r>
              <w:rPr>
                <w:rFonts w:ascii="Calibri" w:hAnsi="Calibri" w:cs="Calibri"/>
                <w:color w:val="000000"/>
              </w:rPr>
              <w:t>voltage-gated</w:t>
            </w:r>
            <w:proofErr w:type="spellEnd"/>
            <w:r>
              <w:rPr>
                <w:rFonts w:ascii="Calibri" w:hAnsi="Calibri" w:cs="Calibri"/>
                <w:color w:val="000000"/>
              </w:rPr>
              <w:t xml:space="preserve">, </w:t>
            </w:r>
            <w:proofErr w:type="spellStart"/>
            <w:r>
              <w:rPr>
                <w:rFonts w:ascii="Calibri" w:hAnsi="Calibri" w:cs="Calibri"/>
                <w:color w:val="000000"/>
              </w:rPr>
              <w:t>type</w:t>
            </w:r>
            <w:proofErr w:type="spellEnd"/>
            <w:r>
              <w:rPr>
                <w:rFonts w:ascii="Calibri" w:hAnsi="Calibri" w:cs="Calibri"/>
                <w:color w:val="000000"/>
              </w:rPr>
              <w:t xml:space="preserve"> III, </w:t>
            </w:r>
            <w:proofErr w:type="spellStart"/>
            <w:r>
              <w:rPr>
                <w:rFonts w:ascii="Calibri" w:hAnsi="Calibri" w:cs="Calibri"/>
                <w:color w:val="000000"/>
              </w:rPr>
              <w:t>alpha</w:t>
            </w:r>
            <w:proofErr w:type="spellEnd"/>
            <w:r>
              <w:rPr>
                <w:rFonts w:ascii="Calibri" w:hAnsi="Calibri" w:cs="Calibri"/>
                <w:color w:val="000000"/>
              </w:rPr>
              <w:t xml:space="preserve"> </w:t>
            </w:r>
            <w:proofErr w:type="spellStart"/>
            <w:r>
              <w:rPr>
                <w:rFonts w:ascii="Calibri" w:hAnsi="Calibri" w:cs="Calibri"/>
                <w:color w:val="000000"/>
              </w:rPr>
              <w:t>subunit</w:t>
            </w:r>
            <w:proofErr w:type="spellEnd"/>
          </w:p>
        </w:tc>
        <w:tc>
          <w:tcPr>
            <w:tcW w:w="1276" w:type="dxa"/>
          </w:tcPr>
          <w:p w14:paraId="30A5C84C" w14:textId="77777777" w:rsidR="000B16B8" w:rsidRDefault="000B16B8" w:rsidP="000B16B8">
            <w:pPr>
              <w:spacing w:line="360" w:lineRule="auto"/>
              <w:rPr>
                <w:rFonts w:asciiTheme="minorHAnsi" w:hAnsiTheme="minorHAnsi"/>
                <w:lang w:val="en-GB"/>
              </w:rPr>
            </w:pPr>
            <w:r>
              <w:rPr>
                <w:rFonts w:asciiTheme="minorHAnsi" w:hAnsiTheme="minorHAnsi"/>
                <w:lang w:val="en-GB"/>
              </w:rPr>
              <w:t>SNC3A</w:t>
            </w:r>
          </w:p>
        </w:tc>
        <w:tc>
          <w:tcPr>
            <w:tcW w:w="2126" w:type="dxa"/>
          </w:tcPr>
          <w:p w14:paraId="6301C693" w14:textId="4BFA2BE8" w:rsidR="000B16B8" w:rsidRDefault="000B16B8" w:rsidP="000B16B8">
            <w:pPr>
              <w:spacing w:line="360" w:lineRule="auto"/>
              <w:rPr>
                <w:rFonts w:asciiTheme="minorHAnsi" w:hAnsiTheme="minorHAnsi"/>
                <w:lang w:val="en-GB"/>
              </w:rPr>
            </w:pPr>
            <w:r>
              <w:rPr>
                <w:rFonts w:asciiTheme="minorHAnsi" w:hAnsiTheme="minorHAnsi"/>
                <w:lang w:val="en-GB"/>
              </w:rPr>
              <w:t>Brain development and behaviour</w:t>
            </w:r>
          </w:p>
        </w:tc>
        <w:tc>
          <w:tcPr>
            <w:tcW w:w="3544" w:type="dxa"/>
          </w:tcPr>
          <w:p w14:paraId="65305D33" w14:textId="77777777" w:rsidR="000B16B8" w:rsidRPr="00901EAA" w:rsidRDefault="007C7632" w:rsidP="000B16B8">
            <w:pPr>
              <w:spacing w:line="360" w:lineRule="auto"/>
              <w:rPr>
                <w:rFonts w:asciiTheme="minorHAnsi" w:hAnsiTheme="minorHAnsi"/>
              </w:rPr>
            </w:pPr>
            <w:r w:rsidRPr="00901EAA">
              <w:rPr>
                <w:rFonts w:asciiTheme="minorHAnsi" w:hAnsiTheme="minorHAnsi"/>
              </w:rPr>
              <w:t xml:space="preserve">Smith et al, </w:t>
            </w:r>
            <w:r w:rsidR="005F613C" w:rsidRPr="00901EAA">
              <w:rPr>
                <w:rFonts w:asciiTheme="minorHAnsi" w:hAnsiTheme="minorHAnsi"/>
              </w:rPr>
              <w:t>2018</w:t>
            </w:r>
          </w:p>
          <w:p w14:paraId="562BF3BB" w14:textId="49BA720B" w:rsidR="005F613C" w:rsidRPr="00901EAA" w:rsidRDefault="005F613C" w:rsidP="000B16B8">
            <w:pPr>
              <w:spacing w:line="360" w:lineRule="auto"/>
              <w:rPr>
                <w:rFonts w:asciiTheme="minorHAnsi" w:hAnsiTheme="minorHAnsi"/>
              </w:rPr>
            </w:pPr>
            <w:proofErr w:type="spellStart"/>
            <w:r w:rsidRPr="00901EAA">
              <w:rPr>
                <w:rFonts w:asciiTheme="minorHAnsi" w:hAnsiTheme="minorHAnsi"/>
              </w:rPr>
              <w:t>Zaman</w:t>
            </w:r>
            <w:proofErr w:type="spellEnd"/>
            <w:r w:rsidRPr="00901EAA">
              <w:rPr>
                <w:rFonts w:asciiTheme="minorHAnsi" w:hAnsiTheme="minorHAnsi"/>
              </w:rPr>
              <w:t xml:space="preserve"> et al, 2018</w:t>
            </w:r>
          </w:p>
        </w:tc>
      </w:tr>
      <w:tr w:rsidR="000B16B8" w14:paraId="36E6376A" w14:textId="77777777" w:rsidTr="006B6829">
        <w:tc>
          <w:tcPr>
            <w:tcW w:w="554" w:type="dxa"/>
          </w:tcPr>
          <w:p w14:paraId="73707B4E" w14:textId="77777777" w:rsidR="000B16B8" w:rsidRDefault="000B16B8" w:rsidP="000B16B8">
            <w:pPr>
              <w:spacing w:line="360" w:lineRule="auto"/>
              <w:rPr>
                <w:rFonts w:asciiTheme="minorHAnsi" w:hAnsiTheme="minorHAnsi"/>
                <w:lang w:val="en-GB"/>
              </w:rPr>
            </w:pPr>
            <w:r>
              <w:rPr>
                <w:rFonts w:asciiTheme="minorHAnsi" w:hAnsiTheme="minorHAnsi"/>
                <w:lang w:val="en-GB"/>
              </w:rPr>
              <w:t>7</w:t>
            </w:r>
          </w:p>
        </w:tc>
        <w:tc>
          <w:tcPr>
            <w:tcW w:w="885" w:type="dxa"/>
            <w:vAlign w:val="bottom"/>
          </w:tcPr>
          <w:p w14:paraId="3D374A8F"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19,32</w:t>
            </w:r>
          </w:p>
        </w:tc>
        <w:tc>
          <w:tcPr>
            <w:tcW w:w="885" w:type="dxa"/>
            <w:vAlign w:val="bottom"/>
          </w:tcPr>
          <w:p w14:paraId="0D342718"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19,37</w:t>
            </w:r>
          </w:p>
        </w:tc>
        <w:tc>
          <w:tcPr>
            <w:tcW w:w="2480" w:type="dxa"/>
            <w:vAlign w:val="bottom"/>
          </w:tcPr>
          <w:p w14:paraId="24CC80B6" w14:textId="77777777" w:rsidR="000B16B8" w:rsidRDefault="000B16B8" w:rsidP="000B16B8">
            <w:pPr>
              <w:spacing w:line="360" w:lineRule="auto"/>
              <w:rPr>
                <w:rFonts w:asciiTheme="minorHAnsi" w:hAnsiTheme="minorHAnsi"/>
                <w:lang w:val="en-GB"/>
              </w:rPr>
            </w:pPr>
            <w:r w:rsidRPr="000811AF">
              <w:rPr>
                <w:rFonts w:ascii="Calibri" w:hAnsi="Calibri" w:cs="Calibri"/>
                <w:color w:val="000000"/>
              </w:rPr>
              <w:t>ENSGALG00000011009</w:t>
            </w:r>
          </w:p>
        </w:tc>
        <w:tc>
          <w:tcPr>
            <w:tcW w:w="3242" w:type="dxa"/>
            <w:vAlign w:val="bottom"/>
          </w:tcPr>
          <w:p w14:paraId="54729A69" w14:textId="77777777" w:rsidR="000B16B8" w:rsidRDefault="000B16B8" w:rsidP="000B16B8">
            <w:pPr>
              <w:spacing w:line="360" w:lineRule="auto"/>
              <w:rPr>
                <w:rFonts w:asciiTheme="minorHAnsi" w:hAnsiTheme="minorHAnsi"/>
                <w:lang w:val="en-GB"/>
              </w:rPr>
            </w:pPr>
            <w:r>
              <w:rPr>
                <w:rFonts w:ascii="Calibri" w:hAnsi="Calibri" w:cs="Calibri"/>
                <w:color w:val="000000"/>
              </w:rPr>
              <w:t xml:space="preserve">sodium </w:t>
            </w:r>
            <w:proofErr w:type="spellStart"/>
            <w:r>
              <w:rPr>
                <w:rFonts w:ascii="Calibri" w:hAnsi="Calibri" w:cs="Calibri"/>
                <w:color w:val="000000"/>
              </w:rPr>
              <w:t>channel</w:t>
            </w:r>
            <w:proofErr w:type="spellEnd"/>
            <w:r>
              <w:rPr>
                <w:rFonts w:ascii="Calibri" w:hAnsi="Calibri" w:cs="Calibri"/>
                <w:color w:val="000000"/>
              </w:rPr>
              <w:t xml:space="preserve">, </w:t>
            </w:r>
            <w:proofErr w:type="spellStart"/>
            <w:r>
              <w:rPr>
                <w:rFonts w:ascii="Calibri" w:hAnsi="Calibri" w:cs="Calibri"/>
                <w:color w:val="000000"/>
              </w:rPr>
              <w:t>voltage-gated</w:t>
            </w:r>
            <w:proofErr w:type="spellEnd"/>
            <w:r>
              <w:rPr>
                <w:rFonts w:ascii="Calibri" w:hAnsi="Calibri" w:cs="Calibri"/>
                <w:color w:val="000000"/>
              </w:rPr>
              <w:t xml:space="preserve">, </w:t>
            </w:r>
            <w:proofErr w:type="spellStart"/>
            <w:r>
              <w:rPr>
                <w:rFonts w:ascii="Calibri" w:hAnsi="Calibri" w:cs="Calibri"/>
                <w:color w:val="000000"/>
              </w:rPr>
              <w:t>type</w:t>
            </w:r>
            <w:proofErr w:type="spellEnd"/>
            <w:r>
              <w:rPr>
                <w:rFonts w:ascii="Calibri" w:hAnsi="Calibri" w:cs="Calibri"/>
                <w:color w:val="000000"/>
              </w:rPr>
              <w:t xml:space="preserve"> II, </w:t>
            </w:r>
            <w:proofErr w:type="spellStart"/>
            <w:r>
              <w:rPr>
                <w:rFonts w:ascii="Calibri" w:hAnsi="Calibri" w:cs="Calibri"/>
                <w:color w:val="000000"/>
              </w:rPr>
              <w:t>alpha</w:t>
            </w:r>
            <w:proofErr w:type="spellEnd"/>
            <w:r>
              <w:rPr>
                <w:rFonts w:ascii="Calibri" w:hAnsi="Calibri" w:cs="Calibri"/>
                <w:color w:val="000000"/>
              </w:rPr>
              <w:t xml:space="preserve"> </w:t>
            </w:r>
            <w:proofErr w:type="spellStart"/>
            <w:r>
              <w:rPr>
                <w:rFonts w:ascii="Calibri" w:hAnsi="Calibri" w:cs="Calibri"/>
                <w:color w:val="000000"/>
              </w:rPr>
              <w:t>subunit</w:t>
            </w:r>
            <w:proofErr w:type="spellEnd"/>
          </w:p>
        </w:tc>
        <w:tc>
          <w:tcPr>
            <w:tcW w:w="1276" w:type="dxa"/>
          </w:tcPr>
          <w:p w14:paraId="4B9A953F" w14:textId="77777777" w:rsidR="000B16B8" w:rsidRDefault="000B16B8" w:rsidP="000B16B8">
            <w:pPr>
              <w:spacing w:line="360" w:lineRule="auto"/>
              <w:rPr>
                <w:rFonts w:asciiTheme="minorHAnsi" w:hAnsiTheme="minorHAnsi"/>
                <w:lang w:val="en-GB"/>
              </w:rPr>
            </w:pPr>
            <w:r>
              <w:rPr>
                <w:rFonts w:asciiTheme="minorHAnsi" w:hAnsiTheme="minorHAnsi"/>
                <w:lang w:val="en-GB"/>
              </w:rPr>
              <w:t>SCN2A</w:t>
            </w:r>
          </w:p>
        </w:tc>
        <w:tc>
          <w:tcPr>
            <w:tcW w:w="2126" w:type="dxa"/>
          </w:tcPr>
          <w:p w14:paraId="045C6955" w14:textId="50195D98" w:rsidR="000B16B8" w:rsidRDefault="000B16B8" w:rsidP="000B16B8">
            <w:pPr>
              <w:spacing w:line="360" w:lineRule="auto"/>
              <w:rPr>
                <w:rFonts w:asciiTheme="minorHAnsi" w:hAnsiTheme="minorHAnsi"/>
                <w:lang w:val="en-GB"/>
              </w:rPr>
            </w:pPr>
            <w:r>
              <w:rPr>
                <w:rFonts w:asciiTheme="minorHAnsi" w:hAnsiTheme="minorHAnsi"/>
                <w:lang w:val="en-GB"/>
              </w:rPr>
              <w:t>Brain development and behaviour</w:t>
            </w:r>
          </w:p>
        </w:tc>
        <w:tc>
          <w:tcPr>
            <w:tcW w:w="3544" w:type="dxa"/>
          </w:tcPr>
          <w:p w14:paraId="266A6EC9" w14:textId="77777777" w:rsidR="000B16B8" w:rsidRDefault="007C7632" w:rsidP="000B16B8">
            <w:pPr>
              <w:spacing w:line="360" w:lineRule="auto"/>
              <w:rPr>
                <w:rFonts w:asciiTheme="minorHAnsi" w:hAnsiTheme="minorHAnsi"/>
                <w:lang w:val="en-GB"/>
              </w:rPr>
            </w:pPr>
            <w:r>
              <w:rPr>
                <w:rFonts w:asciiTheme="minorHAnsi" w:hAnsiTheme="minorHAnsi"/>
                <w:lang w:val="en-GB"/>
              </w:rPr>
              <w:t>Sanders et al, 2018</w:t>
            </w:r>
          </w:p>
          <w:p w14:paraId="68419461" w14:textId="380EDAEF" w:rsidR="005F613C" w:rsidRDefault="005F613C" w:rsidP="000B16B8">
            <w:pPr>
              <w:spacing w:line="360" w:lineRule="auto"/>
              <w:rPr>
                <w:rFonts w:asciiTheme="minorHAnsi" w:hAnsiTheme="minorHAnsi"/>
                <w:lang w:val="en-GB"/>
              </w:rPr>
            </w:pPr>
          </w:p>
        </w:tc>
      </w:tr>
    </w:tbl>
    <w:p w14:paraId="06AE5A8A" w14:textId="2D5EA5F3" w:rsidR="00DC12B4" w:rsidRDefault="00DC12B4" w:rsidP="003D0E54">
      <w:pPr>
        <w:rPr>
          <w:rFonts w:asciiTheme="minorHAnsi" w:hAnsiTheme="minorHAnsi"/>
          <w:lang w:val="en-GB"/>
        </w:rPr>
      </w:pPr>
    </w:p>
    <w:p w14:paraId="23113139" w14:textId="77777777" w:rsidR="00DC12B4" w:rsidRDefault="00DC12B4">
      <w:pPr>
        <w:rPr>
          <w:rFonts w:asciiTheme="minorHAnsi" w:hAnsiTheme="minorHAnsi"/>
          <w:lang w:val="en-GB"/>
        </w:rPr>
      </w:pPr>
      <w:r>
        <w:rPr>
          <w:rFonts w:asciiTheme="minorHAnsi" w:hAnsiTheme="minorHAnsi"/>
          <w:lang w:val="en-GB"/>
        </w:rPr>
        <w:br w:type="page"/>
      </w:r>
    </w:p>
    <w:p w14:paraId="726F2801" w14:textId="77777777" w:rsidR="00901EAA" w:rsidRDefault="00901EAA" w:rsidP="003D0E54">
      <w:pPr>
        <w:rPr>
          <w:rFonts w:asciiTheme="minorHAnsi" w:hAnsiTheme="minorHAnsi"/>
          <w:lang w:val="en-GB"/>
        </w:rPr>
      </w:pPr>
    </w:p>
    <w:p w14:paraId="63A2E51D" w14:textId="146F8DD5" w:rsidR="00DC12B4" w:rsidRDefault="7ED6BBEF" w:rsidP="29DE7FDD">
      <w:pPr>
        <w:rPr>
          <w:rFonts w:asciiTheme="minorHAnsi" w:hAnsiTheme="minorHAnsi"/>
          <w:lang w:val="en-GB"/>
        </w:rPr>
      </w:pPr>
      <w:r w:rsidRPr="7ED6BBEF">
        <w:rPr>
          <w:rFonts w:asciiTheme="minorHAnsi" w:hAnsiTheme="minorHAnsi"/>
          <w:lang w:val="en-GB"/>
        </w:rPr>
        <w:t xml:space="preserve">Table 3. Morphometric comparison of feral Bermudian chickens with Red Junglefowl and White Leghorn chickens. Bermudian data taken in the field from 40 female adults, 55 male adults. Kauai data taken in the field from 36 male adults, 36 female adults. Red Junglefowl data and White Leghorn female data taken from captive adults (230 days old) as presented in </w:t>
      </w:r>
      <w:r w:rsidR="00DC12B4" w:rsidRPr="7ED6BBEF">
        <w:rPr>
          <w:rFonts w:asciiTheme="minorHAnsi" w:hAnsiTheme="minorHAnsi"/>
          <w:lang w:val="en-GB"/>
        </w:rPr>
        <w:fldChar w:fldCharType="begin"/>
      </w:r>
      <w:r w:rsidR="008F0FED">
        <w:rPr>
          <w:rFonts w:asciiTheme="minorHAnsi" w:hAnsiTheme="minorHAnsi"/>
          <w:lang w:val="en-GB"/>
        </w:rPr>
        <w:instrText xml:space="preserve"> ADDIN EN.CITE &lt;EndNote&gt;&lt;Cite&gt;&lt;Author&gt;Wright&lt;/Author&gt;&lt;Year&gt;2008&lt;/Year&gt;&lt;RecNum&gt;573&lt;/RecNum&gt;&lt;DisplayText&gt;(Wright et al., 2008)&lt;/DisplayText&gt;&lt;record&gt;&lt;rec-number&gt;573&lt;/rec-number&gt;&lt;foreign-keys&gt;&lt;key app="EN" db-id="wtdwz02w6dfzvgex5xpxwpt8eax2fvfzefre" timestamp="0"&gt;573&lt;/key&gt;&lt;/foreign-keys&gt;&lt;ref-type name="Journal Article"&gt;17&lt;/ref-type&gt;&lt;contributors&gt;&lt;authors&gt;&lt;author&gt;Wright, D.&lt;/author&gt;&lt;author&gt;Kerje, S.&lt;/author&gt;&lt;author&gt;Brändström, H.&lt;/author&gt;&lt;author&gt;Schütz, K.&lt;/author&gt;&lt;author&gt;Kindmark, A.&lt;/author&gt;&lt;author&gt;Andersson, L.&lt;/author&gt;&lt;author&gt;Jensen, P.&lt;/author&gt;&lt;author&gt;Pizzari, T.&lt;/author&gt;&lt;/authors&gt;&lt;/contributors&gt;&lt;titles&gt;&lt;title&gt;The genetic architecture of a female sexual ornament&lt;/title&gt;&lt;secondary-title&gt;Evolution&lt;/secondary-title&gt;&lt;/titles&gt;&lt;periodical&gt;&lt;full-title&gt;Evolution&lt;/full-title&gt;&lt;/periodical&gt;&lt;pages&gt;86-98&lt;/pages&gt;&lt;volume&gt;62&lt;/volume&gt;&lt;dates&gt;&lt;year&gt;2008&lt;/year&gt;&lt;/dates&gt;&lt;urls&gt;&lt;/urls&gt;&lt;/record&gt;&lt;/Cite&gt;&lt;/EndNote&gt;</w:instrText>
      </w:r>
      <w:r w:rsidR="00DC12B4" w:rsidRPr="7ED6BBEF">
        <w:rPr>
          <w:rFonts w:asciiTheme="minorHAnsi" w:hAnsiTheme="minorHAnsi"/>
          <w:lang w:val="en-GB"/>
        </w:rPr>
        <w:fldChar w:fldCharType="separate"/>
      </w:r>
      <w:r w:rsidR="008F0FED">
        <w:rPr>
          <w:rFonts w:asciiTheme="minorHAnsi" w:hAnsiTheme="minorHAnsi"/>
          <w:noProof/>
          <w:lang w:val="en-GB"/>
        </w:rPr>
        <w:t>(Wright et al., 2008)</w:t>
      </w:r>
      <w:r w:rsidR="00DC12B4" w:rsidRPr="7ED6BBEF">
        <w:rPr>
          <w:rFonts w:asciiTheme="minorHAnsi" w:hAnsiTheme="minorHAnsi"/>
          <w:lang w:val="en-GB"/>
        </w:rPr>
        <w:fldChar w:fldCharType="end"/>
      </w:r>
      <w:r w:rsidRPr="7ED6BBEF">
        <w:rPr>
          <w:rFonts w:asciiTheme="minorHAnsi" w:hAnsiTheme="minorHAnsi"/>
          <w:lang w:val="en-GB"/>
        </w:rPr>
        <w:t xml:space="preserve">. Data for male White Leghorn males taken from 29-week old sub-adults </w:t>
      </w:r>
      <w:r w:rsidR="00DC12B4" w:rsidRPr="7ED6BBEF">
        <w:rPr>
          <w:rFonts w:asciiTheme="minorHAnsi" w:hAnsiTheme="minorHAnsi"/>
          <w:lang w:val="en-GB"/>
        </w:rPr>
        <w:fldChar w:fldCharType="begin"/>
      </w:r>
      <w:r w:rsidR="008F0FED">
        <w:rPr>
          <w:rFonts w:asciiTheme="minorHAnsi" w:hAnsiTheme="minorHAnsi"/>
          <w:lang w:val="en-GB"/>
        </w:rPr>
        <w:instrText xml:space="preserve"> ADDIN EN.CITE &lt;EndNote&gt;&lt;Cite&gt;&lt;Author&gt;von Schantz&lt;/Author&gt;&lt;Year&gt;1995&lt;/Year&gt;&lt;RecNum&gt;1950&lt;/RecNum&gt;&lt;DisplayText&gt;(von Schantz et al., 1995)&lt;/DisplayText&gt;&lt;record&gt;&lt;rec-number&gt;1950&lt;/rec-number&gt;&lt;foreign-keys&gt;&lt;key app="EN" db-id="wtdwz02w6dfzvgex5xpxwpt8eax2fvfzefre" timestamp="1592996366"&gt;1950&lt;/key&gt;&lt;/foreign-keys&gt;&lt;ref-type name="Journal Article"&gt;17&lt;/ref-type&gt;&lt;contributors&gt;&lt;authors&gt;&lt;author&gt;von Schantz, Torbjörn&lt;/author&gt;&lt;author&gt;Tufvesson, Måns&lt;/author&gt;&lt;author&gt;Göransson, Görgen&lt;/author&gt;&lt;author&gt;Grahn, Mats&lt;/author&gt;&lt;author&gt;Wilhelmson, Martin&lt;/author&gt;&lt;author&gt;Wittzell, Håkan&lt;/author&gt;&lt;/authors&gt;&lt;/contributors&gt;&lt;titles&gt;&lt;title&gt;Artificial selection for increased comb size and its effects on other sexual characters and viability in Gallus domesticus (the domestic chicken)&lt;/title&gt;&lt;secondary-title&gt;Heredity&lt;/secondary-title&gt;&lt;/titles&gt;&lt;periodical&gt;&lt;full-title&gt;Heredity&lt;/full-title&gt;&lt;/periodical&gt;&lt;pages&gt;518-529&lt;/pages&gt;&lt;volume&gt;75&lt;/volume&gt;&lt;number&gt;5&lt;/number&gt;&lt;dates&gt;&lt;year&gt;1995&lt;/year&gt;&lt;pub-dates&gt;&lt;date&gt;1995/11/01&lt;/date&gt;&lt;/pub-dates&gt;&lt;/dates&gt;&lt;isbn&gt;1365-2540&lt;/isbn&gt;&lt;urls&gt;&lt;related-urls&gt;&lt;url&gt;https://doi.org/10.1038/hdy.1995.168&lt;/url&gt;&lt;/related-urls&gt;&lt;/urls&gt;&lt;electronic-resource-num&gt;10.1038/hdy.1995.168&lt;/electronic-resource-num&gt;&lt;/record&gt;&lt;/Cite&gt;&lt;/EndNote&gt;</w:instrText>
      </w:r>
      <w:r w:rsidR="00DC12B4" w:rsidRPr="7ED6BBEF">
        <w:rPr>
          <w:rFonts w:asciiTheme="minorHAnsi" w:hAnsiTheme="minorHAnsi"/>
          <w:lang w:val="en-GB"/>
        </w:rPr>
        <w:fldChar w:fldCharType="separate"/>
      </w:r>
      <w:r w:rsidR="008F0FED">
        <w:rPr>
          <w:rFonts w:asciiTheme="minorHAnsi" w:hAnsiTheme="minorHAnsi"/>
          <w:noProof/>
          <w:lang w:val="en-GB"/>
        </w:rPr>
        <w:t>(von Schantz et al., 1995)</w:t>
      </w:r>
      <w:r w:rsidR="00DC12B4" w:rsidRPr="7ED6BBEF">
        <w:rPr>
          <w:rFonts w:asciiTheme="minorHAnsi" w:hAnsiTheme="minorHAnsi"/>
          <w:lang w:val="en-GB"/>
        </w:rPr>
        <w:fldChar w:fldCharType="end"/>
      </w:r>
      <w:r w:rsidRPr="7ED6BBEF">
        <w:rPr>
          <w:rFonts w:asciiTheme="minorHAnsi" w:hAnsiTheme="minorHAnsi"/>
          <w:lang w:val="en-GB"/>
        </w:rPr>
        <w:t>, which are nearly at adult body mass but below well below their final/adult comb mass.</w:t>
      </w:r>
    </w:p>
    <w:p w14:paraId="098A0E96" w14:textId="091AC141" w:rsidR="7ED6BBEF" w:rsidRPr="00325E93" w:rsidRDefault="7ED6BBEF">
      <w:pPr>
        <w:rPr>
          <w:lang w:val="en-GB"/>
        </w:rPr>
      </w:pPr>
    </w:p>
    <w:p w14:paraId="1688538F" w14:textId="77777777" w:rsidR="00DC12B4" w:rsidRDefault="00DC12B4" w:rsidP="003D0E54">
      <w:pPr>
        <w:rPr>
          <w:rFonts w:asciiTheme="minorHAnsi" w:hAnsiTheme="minorHAnsi"/>
          <w:lang w:val="en-GB"/>
        </w:rPr>
      </w:pPr>
    </w:p>
    <w:tbl>
      <w:tblPr>
        <w:tblW w:w="18700" w:type="dxa"/>
        <w:tblInd w:w="108" w:type="dxa"/>
        <w:tblLook w:val="04A0" w:firstRow="1" w:lastRow="0" w:firstColumn="1" w:lastColumn="0" w:noHBand="0" w:noVBand="1"/>
      </w:tblPr>
      <w:tblGrid>
        <w:gridCol w:w="4440"/>
        <w:gridCol w:w="2340"/>
        <w:gridCol w:w="2380"/>
        <w:gridCol w:w="1401"/>
        <w:gridCol w:w="1199"/>
        <w:gridCol w:w="1860"/>
        <w:gridCol w:w="1580"/>
        <w:gridCol w:w="1540"/>
        <w:gridCol w:w="1960"/>
      </w:tblGrid>
      <w:tr w:rsidR="00F54173" w:rsidRPr="00F54173" w14:paraId="376CC695" w14:textId="77777777" w:rsidTr="00F54173">
        <w:trPr>
          <w:trHeight w:val="980"/>
        </w:trPr>
        <w:tc>
          <w:tcPr>
            <w:tcW w:w="4440" w:type="dxa"/>
            <w:tcBorders>
              <w:top w:val="single" w:sz="8" w:space="0" w:color="BFBFBF"/>
              <w:left w:val="single" w:sz="8" w:space="0" w:color="BFBFBF"/>
              <w:bottom w:val="single" w:sz="8" w:space="0" w:color="BFBFBF"/>
              <w:right w:val="single" w:sz="8" w:space="0" w:color="BFBFBF"/>
            </w:tcBorders>
            <w:shd w:val="clear" w:color="auto" w:fill="auto"/>
            <w:noWrap/>
            <w:vAlign w:val="center"/>
            <w:hideMark/>
          </w:tcPr>
          <w:p w14:paraId="3D4B7C2B" w14:textId="77777777" w:rsidR="00F54173" w:rsidRPr="00F54173" w:rsidRDefault="00F54173" w:rsidP="00F54173">
            <w:pPr>
              <w:rPr>
                <w:rFonts w:ascii="Calibri" w:hAnsi="Calibri"/>
                <w:b/>
                <w:bCs/>
                <w:color w:val="000000"/>
                <w:lang w:val="en-GB" w:eastAsia="en-GB"/>
              </w:rPr>
            </w:pPr>
            <w:r w:rsidRPr="00F54173">
              <w:rPr>
                <w:rFonts w:ascii="Calibri" w:hAnsi="Calibri"/>
                <w:b/>
                <w:bCs/>
                <w:color w:val="000000"/>
                <w:lang w:val="en-GB" w:eastAsia="en-GB"/>
              </w:rPr>
              <w:t>Chicken Population</w:t>
            </w:r>
          </w:p>
        </w:tc>
        <w:tc>
          <w:tcPr>
            <w:tcW w:w="2340" w:type="dxa"/>
            <w:tcBorders>
              <w:top w:val="single" w:sz="8" w:space="0" w:color="BFBFBF"/>
              <w:left w:val="nil"/>
              <w:bottom w:val="single" w:sz="8" w:space="0" w:color="BFBFBF"/>
              <w:right w:val="single" w:sz="8" w:space="0" w:color="BFBFBF"/>
            </w:tcBorders>
            <w:shd w:val="clear" w:color="auto" w:fill="auto"/>
            <w:noWrap/>
            <w:vAlign w:val="center"/>
            <w:hideMark/>
          </w:tcPr>
          <w:p w14:paraId="13E75956" w14:textId="77777777" w:rsidR="00F54173" w:rsidRPr="00F54173" w:rsidRDefault="00F54173" w:rsidP="00F54173">
            <w:pPr>
              <w:rPr>
                <w:rFonts w:ascii="Calibri" w:hAnsi="Calibri"/>
                <w:color w:val="000000"/>
                <w:lang w:val="en-GB" w:eastAsia="en-GB"/>
              </w:rPr>
            </w:pPr>
            <w:r w:rsidRPr="00F54173">
              <w:rPr>
                <w:rFonts w:ascii="MS Mincho" w:eastAsia="MS Mincho" w:hAnsi="MS Mincho" w:cs="MS Mincho"/>
                <w:color w:val="000000"/>
                <w:lang w:val="en-GB" w:eastAsia="en-GB"/>
              </w:rPr>
              <w:t>♂</w:t>
            </w:r>
            <w:r w:rsidRPr="00F54173">
              <w:rPr>
                <w:rFonts w:ascii="Calibri" w:hAnsi="Calibri"/>
                <w:b/>
                <w:bCs/>
                <w:color w:val="000000"/>
                <w:lang w:val="en-GB" w:eastAsia="en-GB"/>
              </w:rPr>
              <w:t xml:space="preserve"> bodyweight (</w:t>
            </w:r>
            <w:r w:rsidRPr="00F54173">
              <w:rPr>
                <w:rFonts w:ascii="Calibri" w:hAnsi="Calibri"/>
                <w:b/>
                <w:bCs/>
                <w:color w:val="000000"/>
                <w:u w:val="single"/>
                <w:lang w:val="en-GB" w:eastAsia="en-GB"/>
              </w:rPr>
              <w:t>+</w:t>
            </w:r>
            <w:r w:rsidRPr="00F54173">
              <w:rPr>
                <w:rFonts w:ascii="Calibri" w:hAnsi="Calibri"/>
                <w:b/>
                <w:bCs/>
                <w:color w:val="000000"/>
                <w:lang w:val="en-GB" w:eastAsia="en-GB"/>
              </w:rPr>
              <w:t>SD)</w:t>
            </w:r>
          </w:p>
        </w:tc>
        <w:tc>
          <w:tcPr>
            <w:tcW w:w="2380" w:type="dxa"/>
            <w:tcBorders>
              <w:top w:val="single" w:sz="8" w:space="0" w:color="BFBFBF"/>
              <w:left w:val="nil"/>
              <w:bottom w:val="single" w:sz="8" w:space="0" w:color="BFBFBF"/>
              <w:right w:val="single" w:sz="8" w:space="0" w:color="BFBFBF"/>
            </w:tcBorders>
            <w:shd w:val="clear" w:color="auto" w:fill="auto"/>
            <w:noWrap/>
            <w:vAlign w:val="center"/>
            <w:hideMark/>
          </w:tcPr>
          <w:p w14:paraId="2D5AF84F" w14:textId="77777777" w:rsidR="00F54173" w:rsidRPr="00F54173" w:rsidRDefault="00F54173" w:rsidP="00F54173">
            <w:pPr>
              <w:rPr>
                <w:rFonts w:ascii="Calibri" w:hAnsi="Calibri"/>
                <w:color w:val="000000"/>
                <w:lang w:val="en-GB" w:eastAsia="en-GB"/>
              </w:rPr>
            </w:pPr>
            <w:r w:rsidRPr="00F54173">
              <w:rPr>
                <w:rFonts w:ascii="MS Mincho" w:eastAsia="MS Mincho" w:hAnsi="MS Mincho" w:cs="MS Mincho"/>
                <w:color w:val="000000"/>
                <w:lang w:val="en-GB" w:eastAsia="en-GB"/>
              </w:rPr>
              <w:t>♂</w:t>
            </w:r>
            <w:r w:rsidRPr="00F54173">
              <w:rPr>
                <w:rFonts w:ascii="Calibri" w:hAnsi="Calibri"/>
                <w:b/>
                <w:bCs/>
                <w:color w:val="000000"/>
                <w:lang w:val="en-GB" w:eastAsia="en-GB"/>
              </w:rPr>
              <w:t xml:space="preserve"> comb mass (</w:t>
            </w:r>
            <w:r w:rsidRPr="00F54173">
              <w:rPr>
                <w:rFonts w:ascii="Calibri" w:hAnsi="Calibri"/>
                <w:b/>
                <w:bCs/>
                <w:color w:val="000000"/>
                <w:u w:val="single"/>
                <w:lang w:val="en-GB" w:eastAsia="en-GB"/>
              </w:rPr>
              <w:t>+</w:t>
            </w:r>
            <w:r w:rsidRPr="00F54173">
              <w:rPr>
                <w:rFonts w:ascii="Calibri" w:hAnsi="Calibri"/>
                <w:b/>
                <w:bCs/>
                <w:color w:val="000000"/>
                <w:lang w:val="en-GB" w:eastAsia="en-GB"/>
              </w:rPr>
              <w:t>SD)</w:t>
            </w:r>
          </w:p>
        </w:tc>
        <w:tc>
          <w:tcPr>
            <w:tcW w:w="1300" w:type="dxa"/>
            <w:tcBorders>
              <w:top w:val="single" w:sz="8" w:space="0" w:color="BFBFBF"/>
              <w:left w:val="nil"/>
              <w:bottom w:val="single" w:sz="8" w:space="0" w:color="BFBFBF"/>
              <w:right w:val="single" w:sz="8" w:space="0" w:color="BFBFBF"/>
            </w:tcBorders>
            <w:shd w:val="clear" w:color="auto" w:fill="auto"/>
            <w:vAlign w:val="center"/>
            <w:hideMark/>
          </w:tcPr>
          <w:p w14:paraId="15F4ADCB" w14:textId="77777777" w:rsidR="00F54173" w:rsidRPr="00F54173" w:rsidRDefault="00F54173" w:rsidP="00F54173">
            <w:pPr>
              <w:rPr>
                <w:rFonts w:ascii="Calibri" w:hAnsi="Calibri"/>
                <w:color w:val="000000"/>
                <w:lang w:val="en-GB" w:eastAsia="en-GB"/>
              </w:rPr>
            </w:pPr>
            <w:r w:rsidRPr="00F54173">
              <w:rPr>
                <w:rFonts w:ascii="MS Mincho" w:eastAsia="MS Mincho" w:hAnsi="MS Mincho" w:cs="MS Mincho"/>
                <w:color w:val="000000"/>
                <w:lang w:val="en-GB" w:eastAsia="en-GB"/>
              </w:rPr>
              <w:t>♀</w:t>
            </w:r>
            <w:r w:rsidRPr="00F54173">
              <w:rPr>
                <w:rFonts w:ascii="Calibri" w:hAnsi="Calibri"/>
                <w:b/>
                <w:bCs/>
                <w:color w:val="000000"/>
                <w:lang w:val="en-GB" w:eastAsia="en-GB"/>
              </w:rPr>
              <w:t xml:space="preserve"> bodyweight (</w:t>
            </w:r>
            <w:r w:rsidRPr="00F54173">
              <w:rPr>
                <w:rFonts w:ascii="Calibri" w:hAnsi="Calibri"/>
                <w:b/>
                <w:bCs/>
                <w:color w:val="000000"/>
                <w:u w:val="single"/>
                <w:lang w:val="en-GB" w:eastAsia="en-GB"/>
              </w:rPr>
              <w:t>+</w:t>
            </w:r>
            <w:r w:rsidRPr="00F54173">
              <w:rPr>
                <w:rFonts w:ascii="Calibri" w:hAnsi="Calibri"/>
                <w:b/>
                <w:bCs/>
                <w:color w:val="000000"/>
                <w:lang w:val="en-GB" w:eastAsia="en-GB"/>
              </w:rPr>
              <w:t>SD)</w:t>
            </w:r>
          </w:p>
        </w:tc>
        <w:tc>
          <w:tcPr>
            <w:tcW w:w="1300" w:type="dxa"/>
            <w:tcBorders>
              <w:top w:val="single" w:sz="8" w:space="0" w:color="BFBFBF"/>
              <w:left w:val="nil"/>
              <w:bottom w:val="single" w:sz="8" w:space="0" w:color="BFBFBF"/>
              <w:right w:val="single" w:sz="8" w:space="0" w:color="BFBFBF"/>
            </w:tcBorders>
            <w:shd w:val="clear" w:color="auto" w:fill="auto"/>
            <w:vAlign w:val="center"/>
            <w:hideMark/>
          </w:tcPr>
          <w:p w14:paraId="66BBF5F9" w14:textId="77777777" w:rsidR="00F54173" w:rsidRPr="00F54173" w:rsidRDefault="00F54173" w:rsidP="00F54173">
            <w:pPr>
              <w:rPr>
                <w:rFonts w:ascii="Calibri" w:hAnsi="Calibri"/>
                <w:color w:val="000000"/>
                <w:lang w:val="en-GB" w:eastAsia="en-GB"/>
              </w:rPr>
            </w:pPr>
            <w:r w:rsidRPr="00F54173">
              <w:rPr>
                <w:rFonts w:ascii="MS Mincho" w:eastAsia="MS Mincho" w:hAnsi="MS Mincho" w:cs="MS Mincho"/>
                <w:color w:val="000000"/>
                <w:lang w:val="en-GB" w:eastAsia="en-GB"/>
              </w:rPr>
              <w:t>♀</w:t>
            </w:r>
            <w:r w:rsidRPr="00F54173">
              <w:rPr>
                <w:rFonts w:ascii="Calibri" w:hAnsi="Calibri"/>
                <w:b/>
                <w:bCs/>
                <w:color w:val="000000"/>
                <w:lang w:val="en-GB" w:eastAsia="en-GB"/>
              </w:rPr>
              <w:t xml:space="preserve"> comb mass (</w:t>
            </w:r>
            <w:r w:rsidRPr="00F54173">
              <w:rPr>
                <w:rFonts w:ascii="Calibri" w:hAnsi="Calibri"/>
                <w:b/>
                <w:bCs/>
                <w:color w:val="000000"/>
                <w:u w:val="single"/>
                <w:lang w:val="en-GB" w:eastAsia="en-GB"/>
              </w:rPr>
              <w:t>+</w:t>
            </w:r>
            <w:r w:rsidRPr="00F54173">
              <w:rPr>
                <w:rFonts w:ascii="Calibri" w:hAnsi="Calibri"/>
                <w:b/>
                <w:bCs/>
                <w:color w:val="000000"/>
                <w:lang w:val="en-GB" w:eastAsia="en-GB"/>
              </w:rPr>
              <w:t>SD)</w:t>
            </w:r>
          </w:p>
        </w:tc>
        <w:tc>
          <w:tcPr>
            <w:tcW w:w="1860" w:type="dxa"/>
            <w:tcBorders>
              <w:top w:val="single" w:sz="8" w:space="0" w:color="BFBFBF"/>
              <w:left w:val="nil"/>
              <w:bottom w:val="single" w:sz="8" w:space="0" w:color="BFBFBF"/>
              <w:right w:val="single" w:sz="8" w:space="0" w:color="BFBFBF"/>
            </w:tcBorders>
            <w:shd w:val="clear" w:color="auto" w:fill="auto"/>
            <w:noWrap/>
            <w:vAlign w:val="bottom"/>
            <w:hideMark/>
          </w:tcPr>
          <w:p w14:paraId="53D83842" w14:textId="77777777" w:rsidR="00F54173" w:rsidRPr="00F54173" w:rsidRDefault="00F54173" w:rsidP="00F54173">
            <w:pPr>
              <w:rPr>
                <w:rFonts w:ascii="Calibri" w:hAnsi="Calibri"/>
                <w:b/>
                <w:bCs/>
                <w:color w:val="000000"/>
                <w:lang w:val="en-GB" w:eastAsia="en-GB"/>
              </w:rPr>
            </w:pPr>
            <w:r w:rsidRPr="00F54173">
              <w:rPr>
                <w:rFonts w:ascii="Calibri" w:hAnsi="Calibri"/>
                <w:b/>
                <w:bCs/>
                <w:color w:val="000000"/>
                <w:lang w:val="en-GB" w:eastAsia="en-GB"/>
              </w:rPr>
              <w:t>duplex comb (%)</w:t>
            </w:r>
          </w:p>
        </w:tc>
        <w:tc>
          <w:tcPr>
            <w:tcW w:w="1580" w:type="dxa"/>
            <w:tcBorders>
              <w:top w:val="single" w:sz="8" w:space="0" w:color="BFBFBF"/>
              <w:left w:val="nil"/>
              <w:bottom w:val="single" w:sz="8" w:space="0" w:color="BFBFBF"/>
              <w:right w:val="single" w:sz="8" w:space="0" w:color="BFBFBF"/>
            </w:tcBorders>
            <w:shd w:val="clear" w:color="auto" w:fill="auto"/>
            <w:noWrap/>
            <w:vAlign w:val="bottom"/>
            <w:hideMark/>
          </w:tcPr>
          <w:p w14:paraId="28F31DE9" w14:textId="77777777" w:rsidR="00F54173" w:rsidRPr="00F54173" w:rsidRDefault="00F54173" w:rsidP="00F54173">
            <w:pPr>
              <w:rPr>
                <w:rFonts w:ascii="Calibri" w:hAnsi="Calibri"/>
                <w:b/>
                <w:bCs/>
                <w:color w:val="000000"/>
                <w:lang w:val="en-GB" w:eastAsia="en-GB"/>
              </w:rPr>
            </w:pPr>
            <w:r w:rsidRPr="00F54173">
              <w:rPr>
                <w:rFonts w:ascii="Calibri" w:hAnsi="Calibri"/>
                <w:b/>
                <w:bCs/>
                <w:color w:val="000000"/>
                <w:lang w:val="en-GB" w:eastAsia="en-GB"/>
              </w:rPr>
              <w:t>pea comb (%)</w:t>
            </w:r>
          </w:p>
        </w:tc>
        <w:tc>
          <w:tcPr>
            <w:tcW w:w="1540" w:type="dxa"/>
            <w:tcBorders>
              <w:top w:val="single" w:sz="8" w:space="0" w:color="BFBFBF"/>
              <w:left w:val="nil"/>
              <w:bottom w:val="single" w:sz="8" w:space="0" w:color="BFBFBF"/>
              <w:right w:val="single" w:sz="8" w:space="0" w:color="BFBFBF"/>
            </w:tcBorders>
            <w:shd w:val="clear" w:color="auto" w:fill="auto"/>
            <w:noWrap/>
            <w:vAlign w:val="bottom"/>
            <w:hideMark/>
          </w:tcPr>
          <w:p w14:paraId="11CF36A2" w14:textId="77777777" w:rsidR="00F54173" w:rsidRPr="00F54173" w:rsidRDefault="00F54173" w:rsidP="00F54173">
            <w:pPr>
              <w:rPr>
                <w:rFonts w:ascii="Calibri" w:hAnsi="Calibri"/>
                <w:b/>
                <w:bCs/>
                <w:color w:val="000000"/>
                <w:lang w:val="en-GB" w:eastAsia="en-GB"/>
              </w:rPr>
            </w:pPr>
            <w:r w:rsidRPr="00F54173">
              <w:rPr>
                <w:rFonts w:ascii="Calibri" w:hAnsi="Calibri"/>
                <w:b/>
                <w:bCs/>
                <w:color w:val="000000"/>
                <w:lang w:val="en-GB" w:eastAsia="en-GB"/>
              </w:rPr>
              <w:t>rose comb (%)</w:t>
            </w:r>
          </w:p>
        </w:tc>
        <w:tc>
          <w:tcPr>
            <w:tcW w:w="1960" w:type="dxa"/>
            <w:tcBorders>
              <w:top w:val="single" w:sz="8" w:space="0" w:color="BFBFBF"/>
              <w:left w:val="nil"/>
              <w:bottom w:val="single" w:sz="8" w:space="0" w:color="BFBFBF"/>
              <w:right w:val="single" w:sz="8" w:space="0" w:color="BFBFBF"/>
            </w:tcBorders>
            <w:shd w:val="clear" w:color="auto" w:fill="auto"/>
            <w:noWrap/>
            <w:vAlign w:val="bottom"/>
            <w:hideMark/>
          </w:tcPr>
          <w:p w14:paraId="556FA72A" w14:textId="77777777" w:rsidR="00F54173" w:rsidRPr="00F54173" w:rsidRDefault="00F54173" w:rsidP="00F54173">
            <w:pPr>
              <w:rPr>
                <w:rFonts w:ascii="Calibri" w:hAnsi="Calibri"/>
                <w:b/>
                <w:bCs/>
                <w:color w:val="000000"/>
                <w:lang w:val="en-GB" w:eastAsia="en-GB"/>
              </w:rPr>
            </w:pPr>
            <w:r w:rsidRPr="00F54173">
              <w:rPr>
                <w:rFonts w:ascii="Calibri" w:hAnsi="Calibri"/>
                <w:b/>
                <w:bCs/>
                <w:color w:val="000000"/>
                <w:lang w:val="en-GB" w:eastAsia="en-GB"/>
              </w:rPr>
              <w:t>leg colour</w:t>
            </w:r>
          </w:p>
        </w:tc>
      </w:tr>
      <w:tr w:rsidR="00F54173" w:rsidRPr="00F54173" w14:paraId="520A429B" w14:textId="77777777" w:rsidTr="00F54173">
        <w:trPr>
          <w:trHeight w:val="340"/>
        </w:trPr>
        <w:tc>
          <w:tcPr>
            <w:tcW w:w="4440" w:type="dxa"/>
            <w:tcBorders>
              <w:top w:val="nil"/>
              <w:left w:val="single" w:sz="8" w:space="0" w:color="BFBFBF"/>
              <w:bottom w:val="single" w:sz="8" w:space="0" w:color="BFBFBF"/>
              <w:right w:val="single" w:sz="8" w:space="0" w:color="BFBFBF"/>
            </w:tcBorders>
            <w:shd w:val="clear" w:color="auto" w:fill="auto"/>
            <w:noWrap/>
            <w:vAlign w:val="center"/>
            <w:hideMark/>
          </w:tcPr>
          <w:p w14:paraId="630B112D"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Red Junglefowl (wild)</w:t>
            </w:r>
          </w:p>
        </w:tc>
        <w:tc>
          <w:tcPr>
            <w:tcW w:w="2340" w:type="dxa"/>
            <w:tcBorders>
              <w:top w:val="nil"/>
              <w:left w:val="nil"/>
              <w:bottom w:val="single" w:sz="8" w:space="0" w:color="BFBFBF"/>
              <w:right w:val="single" w:sz="8" w:space="0" w:color="BFBFBF"/>
            </w:tcBorders>
            <w:shd w:val="clear" w:color="auto" w:fill="auto"/>
            <w:noWrap/>
            <w:vAlign w:val="center"/>
            <w:hideMark/>
          </w:tcPr>
          <w:p w14:paraId="3A9EDD64"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1119 (</w:t>
            </w:r>
            <w:r w:rsidRPr="00F54173">
              <w:rPr>
                <w:rFonts w:ascii="Calibri" w:hAnsi="Calibri"/>
                <w:color w:val="000000"/>
                <w:u w:val="single"/>
                <w:lang w:val="en-GB" w:eastAsia="en-GB"/>
              </w:rPr>
              <w:t>+</w:t>
            </w:r>
            <w:r w:rsidRPr="00F54173">
              <w:rPr>
                <w:rFonts w:ascii="Calibri" w:hAnsi="Calibri"/>
                <w:color w:val="000000"/>
                <w:lang w:val="en-GB" w:eastAsia="en-GB"/>
              </w:rPr>
              <w:t>138)</w:t>
            </w:r>
          </w:p>
        </w:tc>
        <w:tc>
          <w:tcPr>
            <w:tcW w:w="2380" w:type="dxa"/>
            <w:tcBorders>
              <w:top w:val="nil"/>
              <w:left w:val="nil"/>
              <w:bottom w:val="single" w:sz="8" w:space="0" w:color="BFBFBF"/>
              <w:right w:val="single" w:sz="8" w:space="0" w:color="BFBFBF"/>
            </w:tcBorders>
            <w:shd w:val="clear" w:color="auto" w:fill="auto"/>
            <w:noWrap/>
            <w:vAlign w:val="center"/>
            <w:hideMark/>
          </w:tcPr>
          <w:p w14:paraId="7BA00A55"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NA</w:t>
            </w:r>
          </w:p>
        </w:tc>
        <w:tc>
          <w:tcPr>
            <w:tcW w:w="1300" w:type="dxa"/>
            <w:tcBorders>
              <w:top w:val="nil"/>
              <w:left w:val="nil"/>
              <w:bottom w:val="single" w:sz="8" w:space="0" w:color="BFBFBF"/>
              <w:right w:val="single" w:sz="8" w:space="0" w:color="BFBFBF"/>
            </w:tcBorders>
            <w:shd w:val="clear" w:color="auto" w:fill="auto"/>
            <w:vAlign w:val="center"/>
            <w:hideMark/>
          </w:tcPr>
          <w:p w14:paraId="45B96A3F"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799 (</w:t>
            </w:r>
            <w:r w:rsidRPr="00F54173">
              <w:rPr>
                <w:rFonts w:ascii="Calibri" w:hAnsi="Calibri"/>
                <w:color w:val="000000"/>
                <w:u w:val="single"/>
                <w:lang w:val="en-GB" w:eastAsia="en-GB"/>
              </w:rPr>
              <w:t>+</w:t>
            </w:r>
            <w:r w:rsidRPr="00F54173">
              <w:rPr>
                <w:rFonts w:ascii="Calibri" w:hAnsi="Calibri"/>
                <w:color w:val="000000"/>
                <w:lang w:val="en-GB" w:eastAsia="en-GB"/>
              </w:rPr>
              <w:t>130)</w:t>
            </w:r>
          </w:p>
        </w:tc>
        <w:tc>
          <w:tcPr>
            <w:tcW w:w="1300" w:type="dxa"/>
            <w:tcBorders>
              <w:top w:val="nil"/>
              <w:left w:val="nil"/>
              <w:bottom w:val="single" w:sz="8" w:space="0" w:color="BFBFBF"/>
              <w:right w:val="single" w:sz="8" w:space="0" w:color="BFBFBF"/>
            </w:tcBorders>
            <w:shd w:val="clear" w:color="auto" w:fill="auto"/>
            <w:vAlign w:val="center"/>
            <w:hideMark/>
          </w:tcPr>
          <w:p w14:paraId="752DC707"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1.1 (</w:t>
            </w:r>
            <w:r w:rsidRPr="00F54173">
              <w:rPr>
                <w:rFonts w:ascii="Calibri" w:hAnsi="Calibri"/>
                <w:color w:val="000000"/>
                <w:u w:val="single"/>
                <w:lang w:val="en-GB" w:eastAsia="en-GB"/>
              </w:rPr>
              <w:t>+</w:t>
            </w:r>
            <w:r w:rsidRPr="00F54173">
              <w:rPr>
                <w:rFonts w:ascii="Calibri" w:hAnsi="Calibri"/>
                <w:color w:val="000000"/>
                <w:lang w:val="en-GB" w:eastAsia="en-GB"/>
              </w:rPr>
              <w:t>0.3)</w:t>
            </w:r>
          </w:p>
        </w:tc>
        <w:tc>
          <w:tcPr>
            <w:tcW w:w="1860" w:type="dxa"/>
            <w:tcBorders>
              <w:top w:val="nil"/>
              <w:left w:val="nil"/>
              <w:bottom w:val="single" w:sz="8" w:space="0" w:color="BFBFBF"/>
              <w:right w:val="single" w:sz="8" w:space="0" w:color="BFBFBF"/>
            </w:tcBorders>
            <w:shd w:val="clear" w:color="auto" w:fill="auto"/>
            <w:noWrap/>
            <w:vAlign w:val="bottom"/>
            <w:hideMark/>
          </w:tcPr>
          <w:p w14:paraId="78395711"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0</w:t>
            </w:r>
          </w:p>
        </w:tc>
        <w:tc>
          <w:tcPr>
            <w:tcW w:w="1580" w:type="dxa"/>
            <w:tcBorders>
              <w:top w:val="nil"/>
              <w:left w:val="nil"/>
              <w:bottom w:val="single" w:sz="8" w:space="0" w:color="BFBFBF"/>
              <w:right w:val="single" w:sz="8" w:space="0" w:color="BFBFBF"/>
            </w:tcBorders>
            <w:shd w:val="clear" w:color="auto" w:fill="auto"/>
            <w:noWrap/>
            <w:vAlign w:val="bottom"/>
            <w:hideMark/>
          </w:tcPr>
          <w:p w14:paraId="4ACE2D5F"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0</w:t>
            </w:r>
          </w:p>
        </w:tc>
        <w:tc>
          <w:tcPr>
            <w:tcW w:w="1540" w:type="dxa"/>
            <w:tcBorders>
              <w:top w:val="nil"/>
              <w:left w:val="nil"/>
              <w:bottom w:val="single" w:sz="8" w:space="0" w:color="BFBFBF"/>
              <w:right w:val="single" w:sz="8" w:space="0" w:color="BFBFBF"/>
            </w:tcBorders>
            <w:shd w:val="clear" w:color="auto" w:fill="auto"/>
            <w:noWrap/>
            <w:vAlign w:val="bottom"/>
            <w:hideMark/>
          </w:tcPr>
          <w:p w14:paraId="62AF7BA3"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0</w:t>
            </w:r>
          </w:p>
        </w:tc>
        <w:tc>
          <w:tcPr>
            <w:tcW w:w="1960" w:type="dxa"/>
            <w:tcBorders>
              <w:top w:val="nil"/>
              <w:left w:val="nil"/>
              <w:bottom w:val="single" w:sz="8" w:space="0" w:color="BFBFBF"/>
              <w:right w:val="single" w:sz="8" w:space="0" w:color="BFBFBF"/>
            </w:tcBorders>
            <w:shd w:val="clear" w:color="auto" w:fill="auto"/>
            <w:noWrap/>
            <w:vAlign w:val="bottom"/>
            <w:hideMark/>
          </w:tcPr>
          <w:p w14:paraId="01270C29"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grey</w:t>
            </w:r>
          </w:p>
        </w:tc>
      </w:tr>
      <w:tr w:rsidR="00F54173" w:rsidRPr="00F54173" w14:paraId="6C5EDED9" w14:textId="77777777" w:rsidTr="00F54173">
        <w:trPr>
          <w:trHeight w:val="660"/>
        </w:trPr>
        <w:tc>
          <w:tcPr>
            <w:tcW w:w="4440" w:type="dxa"/>
            <w:tcBorders>
              <w:top w:val="nil"/>
              <w:left w:val="single" w:sz="8" w:space="0" w:color="BFBFBF"/>
              <w:bottom w:val="single" w:sz="8" w:space="0" w:color="BFBFBF"/>
              <w:right w:val="single" w:sz="8" w:space="0" w:color="BFBFBF"/>
            </w:tcBorders>
            <w:shd w:val="clear" w:color="auto" w:fill="auto"/>
            <w:noWrap/>
            <w:vAlign w:val="center"/>
            <w:hideMark/>
          </w:tcPr>
          <w:p w14:paraId="6EAA199C"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Kauai feral (feral hybrid)</w:t>
            </w:r>
          </w:p>
        </w:tc>
        <w:tc>
          <w:tcPr>
            <w:tcW w:w="2340" w:type="dxa"/>
            <w:tcBorders>
              <w:top w:val="nil"/>
              <w:left w:val="nil"/>
              <w:bottom w:val="single" w:sz="8" w:space="0" w:color="BFBFBF"/>
              <w:right w:val="single" w:sz="8" w:space="0" w:color="BFBFBF"/>
            </w:tcBorders>
            <w:shd w:val="clear" w:color="auto" w:fill="auto"/>
            <w:noWrap/>
            <w:vAlign w:val="center"/>
            <w:hideMark/>
          </w:tcPr>
          <w:p w14:paraId="0EA57128"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1106 (</w:t>
            </w:r>
            <w:r w:rsidRPr="00F54173">
              <w:rPr>
                <w:rFonts w:ascii="Calibri" w:hAnsi="Calibri"/>
                <w:color w:val="000000"/>
                <w:u w:val="single"/>
                <w:lang w:val="en-GB" w:eastAsia="en-GB"/>
              </w:rPr>
              <w:t>+</w:t>
            </w:r>
            <w:r w:rsidRPr="00F54173">
              <w:rPr>
                <w:rFonts w:ascii="Calibri" w:hAnsi="Calibri"/>
                <w:color w:val="000000"/>
                <w:lang w:val="en-GB" w:eastAsia="en-GB"/>
              </w:rPr>
              <w:t>232</w:t>
            </w:r>
            <w:r w:rsidRPr="00F54173">
              <w:rPr>
                <w:rFonts w:ascii="Calibri" w:hAnsi="Calibri"/>
                <w:color w:val="000000"/>
                <w:u w:val="single"/>
                <w:lang w:val="en-GB" w:eastAsia="en-GB"/>
              </w:rPr>
              <w:t>)</w:t>
            </w:r>
          </w:p>
        </w:tc>
        <w:tc>
          <w:tcPr>
            <w:tcW w:w="2380" w:type="dxa"/>
            <w:tcBorders>
              <w:top w:val="nil"/>
              <w:left w:val="nil"/>
              <w:bottom w:val="single" w:sz="8" w:space="0" w:color="BFBFBF"/>
              <w:right w:val="single" w:sz="8" w:space="0" w:color="BFBFBF"/>
            </w:tcBorders>
            <w:shd w:val="clear" w:color="auto" w:fill="auto"/>
            <w:noWrap/>
            <w:vAlign w:val="center"/>
            <w:hideMark/>
          </w:tcPr>
          <w:p w14:paraId="7BF2CC31"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2.73 (</w:t>
            </w:r>
            <w:r w:rsidRPr="00F54173">
              <w:rPr>
                <w:rFonts w:ascii="Calibri" w:hAnsi="Calibri"/>
                <w:color w:val="000000"/>
                <w:u w:val="single"/>
                <w:lang w:val="en-GB" w:eastAsia="en-GB"/>
              </w:rPr>
              <w:t>+</w:t>
            </w:r>
            <w:r w:rsidRPr="00F54173">
              <w:rPr>
                <w:rFonts w:ascii="Calibri" w:hAnsi="Calibri"/>
                <w:color w:val="000000"/>
                <w:lang w:val="en-GB" w:eastAsia="en-GB"/>
              </w:rPr>
              <w:t>2.38)</w:t>
            </w:r>
          </w:p>
        </w:tc>
        <w:tc>
          <w:tcPr>
            <w:tcW w:w="1300" w:type="dxa"/>
            <w:tcBorders>
              <w:top w:val="nil"/>
              <w:left w:val="nil"/>
              <w:bottom w:val="single" w:sz="8" w:space="0" w:color="BFBFBF"/>
              <w:right w:val="single" w:sz="8" w:space="0" w:color="BFBFBF"/>
            </w:tcBorders>
            <w:shd w:val="clear" w:color="auto" w:fill="auto"/>
            <w:vAlign w:val="center"/>
            <w:hideMark/>
          </w:tcPr>
          <w:p w14:paraId="2C906AA3"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833.6 (</w:t>
            </w:r>
            <w:r w:rsidRPr="00F54173">
              <w:rPr>
                <w:rFonts w:ascii="Calibri" w:hAnsi="Calibri"/>
                <w:color w:val="000000"/>
                <w:u w:val="single"/>
                <w:lang w:val="en-GB" w:eastAsia="en-GB"/>
              </w:rPr>
              <w:t>+</w:t>
            </w:r>
            <w:r w:rsidRPr="00F54173">
              <w:rPr>
                <w:rFonts w:ascii="Calibri" w:hAnsi="Calibri"/>
                <w:color w:val="000000"/>
                <w:lang w:val="en-GB" w:eastAsia="en-GB"/>
              </w:rPr>
              <w:t>157)</w:t>
            </w:r>
          </w:p>
        </w:tc>
        <w:tc>
          <w:tcPr>
            <w:tcW w:w="1300" w:type="dxa"/>
            <w:tcBorders>
              <w:top w:val="nil"/>
              <w:left w:val="nil"/>
              <w:bottom w:val="single" w:sz="8" w:space="0" w:color="BFBFBF"/>
              <w:right w:val="single" w:sz="8" w:space="0" w:color="BFBFBF"/>
            </w:tcBorders>
            <w:shd w:val="clear" w:color="auto" w:fill="auto"/>
            <w:vAlign w:val="center"/>
            <w:hideMark/>
          </w:tcPr>
          <w:p w14:paraId="3B57CC5A"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0.31 (</w:t>
            </w:r>
            <w:r w:rsidRPr="00F54173">
              <w:rPr>
                <w:rFonts w:ascii="Calibri" w:hAnsi="Calibri"/>
                <w:color w:val="000000"/>
                <w:u w:val="single"/>
                <w:lang w:val="en-GB" w:eastAsia="en-GB"/>
              </w:rPr>
              <w:t>+</w:t>
            </w:r>
            <w:r w:rsidRPr="00F54173">
              <w:rPr>
                <w:rFonts w:ascii="Calibri" w:hAnsi="Calibri"/>
                <w:color w:val="000000"/>
                <w:lang w:val="en-GB" w:eastAsia="en-GB"/>
              </w:rPr>
              <w:t>0.28)</w:t>
            </w:r>
          </w:p>
        </w:tc>
        <w:tc>
          <w:tcPr>
            <w:tcW w:w="1860" w:type="dxa"/>
            <w:tcBorders>
              <w:top w:val="nil"/>
              <w:left w:val="nil"/>
              <w:bottom w:val="single" w:sz="8" w:space="0" w:color="BFBFBF"/>
              <w:right w:val="single" w:sz="8" w:space="0" w:color="BFBFBF"/>
            </w:tcBorders>
            <w:shd w:val="clear" w:color="auto" w:fill="auto"/>
            <w:noWrap/>
            <w:vAlign w:val="bottom"/>
            <w:hideMark/>
          </w:tcPr>
          <w:p w14:paraId="32476A12"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0</w:t>
            </w:r>
          </w:p>
        </w:tc>
        <w:tc>
          <w:tcPr>
            <w:tcW w:w="1580" w:type="dxa"/>
            <w:tcBorders>
              <w:top w:val="nil"/>
              <w:left w:val="nil"/>
              <w:bottom w:val="single" w:sz="8" w:space="0" w:color="BFBFBF"/>
              <w:right w:val="single" w:sz="8" w:space="0" w:color="BFBFBF"/>
            </w:tcBorders>
            <w:shd w:val="clear" w:color="auto" w:fill="auto"/>
            <w:noWrap/>
            <w:vAlign w:val="bottom"/>
            <w:hideMark/>
          </w:tcPr>
          <w:p w14:paraId="78BCF20D"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0</w:t>
            </w:r>
          </w:p>
        </w:tc>
        <w:tc>
          <w:tcPr>
            <w:tcW w:w="1540" w:type="dxa"/>
            <w:tcBorders>
              <w:top w:val="nil"/>
              <w:left w:val="nil"/>
              <w:bottom w:val="single" w:sz="8" w:space="0" w:color="BFBFBF"/>
              <w:right w:val="single" w:sz="8" w:space="0" w:color="BFBFBF"/>
            </w:tcBorders>
            <w:shd w:val="clear" w:color="auto" w:fill="auto"/>
            <w:noWrap/>
            <w:vAlign w:val="bottom"/>
            <w:hideMark/>
          </w:tcPr>
          <w:p w14:paraId="039EE1CD"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0</w:t>
            </w:r>
          </w:p>
        </w:tc>
        <w:tc>
          <w:tcPr>
            <w:tcW w:w="1960" w:type="dxa"/>
            <w:tcBorders>
              <w:top w:val="nil"/>
              <w:left w:val="nil"/>
              <w:bottom w:val="single" w:sz="8" w:space="0" w:color="BFBFBF"/>
              <w:right w:val="single" w:sz="8" w:space="0" w:color="BFBFBF"/>
            </w:tcBorders>
            <w:shd w:val="clear" w:color="auto" w:fill="auto"/>
            <w:noWrap/>
            <w:vAlign w:val="bottom"/>
            <w:hideMark/>
          </w:tcPr>
          <w:p w14:paraId="0149195E"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grey + yellow</w:t>
            </w:r>
          </w:p>
        </w:tc>
      </w:tr>
      <w:tr w:rsidR="00F54173" w:rsidRPr="00F54173" w14:paraId="17E12875" w14:textId="77777777" w:rsidTr="00F54173">
        <w:trPr>
          <w:trHeight w:val="340"/>
        </w:trPr>
        <w:tc>
          <w:tcPr>
            <w:tcW w:w="4440" w:type="dxa"/>
            <w:tcBorders>
              <w:top w:val="nil"/>
              <w:left w:val="single" w:sz="8" w:space="0" w:color="BFBFBF"/>
              <w:bottom w:val="single" w:sz="8" w:space="0" w:color="BFBFBF"/>
              <w:right w:val="single" w:sz="8" w:space="0" w:color="BFBFBF"/>
            </w:tcBorders>
            <w:shd w:val="clear" w:color="auto" w:fill="auto"/>
            <w:noWrap/>
            <w:vAlign w:val="center"/>
            <w:hideMark/>
          </w:tcPr>
          <w:p w14:paraId="0E98116A"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Bermudian feral (feral domestic)</w:t>
            </w:r>
          </w:p>
        </w:tc>
        <w:tc>
          <w:tcPr>
            <w:tcW w:w="2340" w:type="dxa"/>
            <w:tcBorders>
              <w:top w:val="nil"/>
              <w:left w:val="nil"/>
              <w:bottom w:val="single" w:sz="8" w:space="0" w:color="BFBFBF"/>
              <w:right w:val="single" w:sz="8" w:space="0" w:color="BFBFBF"/>
            </w:tcBorders>
            <w:shd w:val="clear" w:color="auto" w:fill="auto"/>
            <w:noWrap/>
            <w:vAlign w:val="center"/>
            <w:hideMark/>
          </w:tcPr>
          <w:p w14:paraId="7AE0C1C8"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1153 (</w:t>
            </w:r>
            <w:r w:rsidRPr="00F54173">
              <w:rPr>
                <w:rFonts w:ascii="Calibri" w:hAnsi="Calibri"/>
                <w:color w:val="000000"/>
                <w:u w:val="single"/>
                <w:lang w:val="en-GB" w:eastAsia="en-GB"/>
              </w:rPr>
              <w:t>+</w:t>
            </w:r>
            <w:r w:rsidRPr="00F54173">
              <w:rPr>
                <w:rFonts w:ascii="Calibri" w:hAnsi="Calibri"/>
                <w:color w:val="000000"/>
                <w:lang w:val="en-GB" w:eastAsia="en-GB"/>
              </w:rPr>
              <w:t>340)</w:t>
            </w:r>
          </w:p>
        </w:tc>
        <w:tc>
          <w:tcPr>
            <w:tcW w:w="2380" w:type="dxa"/>
            <w:tcBorders>
              <w:top w:val="nil"/>
              <w:left w:val="nil"/>
              <w:bottom w:val="single" w:sz="8" w:space="0" w:color="BFBFBF"/>
              <w:right w:val="single" w:sz="8" w:space="0" w:color="BFBFBF"/>
            </w:tcBorders>
            <w:shd w:val="clear" w:color="auto" w:fill="auto"/>
            <w:noWrap/>
            <w:vAlign w:val="center"/>
            <w:hideMark/>
          </w:tcPr>
          <w:p w14:paraId="1B77114A"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3.4 (</w:t>
            </w:r>
            <w:r w:rsidRPr="00F54173">
              <w:rPr>
                <w:rFonts w:ascii="Calibri" w:hAnsi="Calibri"/>
                <w:color w:val="000000"/>
                <w:u w:val="single"/>
                <w:lang w:val="en-GB" w:eastAsia="en-GB"/>
              </w:rPr>
              <w:t>+</w:t>
            </w:r>
            <w:r w:rsidRPr="00F54173">
              <w:rPr>
                <w:rFonts w:ascii="Calibri" w:hAnsi="Calibri"/>
                <w:color w:val="000000"/>
                <w:lang w:val="en-GB" w:eastAsia="en-GB"/>
              </w:rPr>
              <w:t>2.9)</w:t>
            </w:r>
          </w:p>
        </w:tc>
        <w:tc>
          <w:tcPr>
            <w:tcW w:w="1300" w:type="dxa"/>
            <w:tcBorders>
              <w:top w:val="nil"/>
              <w:left w:val="nil"/>
              <w:bottom w:val="single" w:sz="8" w:space="0" w:color="BFBFBF"/>
              <w:right w:val="single" w:sz="8" w:space="0" w:color="BFBFBF"/>
            </w:tcBorders>
            <w:shd w:val="clear" w:color="auto" w:fill="auto"/>
            <w:vAlign w:val="center"/>
            <w:hideMark/>
          </w:tcPr>
          <w:p w14:paraId="41DF12A2"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799 (</w:t>
            </w:r>
            <w:r w:rsidRPr="00F54173">
              <w:rPr>
                <w:rFonts w:ascii="Calibri" w:hAnsi="Calibri"/>
                <w:color w:val="000000"/>
                <w:u w:val="single"/>
                <w:lang w:val="en-GB" w:eastAsia="en-GB"/>
              </w:rPr>
              <w:t>+</w:t>
            </w:r>
            <w:r w:rsidRPr="00F54173">
              <w:rPr>
                <w:rFonts w:ascii="Calibri" w:hAnsi="Calibri"/>
                <w:color w:val="000000"/>
                <w:lang w:val="en-GB" w:eastAsia="en-GB"/>
              </w:rPr>
              <w:t>187)</w:t>
            </w:r>
          </w:p>
        </w:tc>
        <w:tc>
          <w:tcPr>
            <w:tcW w:w="1300" w:type="dxa"/>
            <w:tcBorders>
              <w:top w:val="nil"/>
              <w:left w:val="nil"/>
              <w:bottom w:val="single" w:sz="8" w:space="0" w:color="BFBFBF"/>
              <w:right w:val="single" w:sz="8" w:space="0" w:color="BFBFBF"/>
            </w:tcBorders>
            <w:shd w:val="clear" w:color="auto" w:fill="auto"/>
            <w:vAlign w:val="center"/>
            <w:hideMark/>
          </w:tcPr>
          <w:p w14:paraId="25DAA705"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0.34 (</w:t>
            </w:r>
            <w:r w:rsidRPr="00F54173">
              <w:rPr>
                <w:rFonts w:ascii="Calibri" w:hAnsi="Calibri"/>
                <w:color w:val="000000"/>
                <w:u w:val="single"/>
                <w:lang w:val="en-GB" w:eastAsia="en-GB"/>
              </w:rPr>
              <w:t>+</w:t>
            </w:r>
            <w:r w:rsidRPr="00F54173">
              <w:rPr>
                <w:rFonts w:ascii="Calibri" w:hAnsi="Calibri"/>
                <w:color w:val="000000"/>
                <w:lang w:val="en-GB" w:eastAsia="en-GB"/>
              </w:rPr>
              <w:t>0.29)</w:t>
            </w:r>
          </w:p>
        </w:tc>
        <w:tc>
          <w:tcPr>
            <w:tcW w:w="1860" w:type="dxa"/>
            <w:tcBorders>
              <w:top w:val="nil"/>
              <w:left w:val="nil"/>
              <w:bottom w:val="single" w:sz="8" w:space="0" w:color="BFBFBF"/>
              <w:right w:val="single" w:sz="8" w:space="0" w:color="BFBFBF"/>
            </w:tcBorders>
            <w:shd w:val="clear" w:color="auto" w:fill="auto"/>
            <w:noWrap/>
            <w:vAlign w:val="bottom"/>
            <w:hideMark/>
          </w:tcPr>
          <w:p w14:paraId="5046404F"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3%</w:t>
            </w:r>
          </w:p>
        </w:tc>
        <w:tc>
          <w:tcPr>
            <w:tcW w:w="1580" w:type="dxa"/>
            <w:tcBorders>
              <w:top w:val="nil"/>
              <w:left w:val="nil"/>
              <w:bottom w:val="single" w:sz="8" w:space="0" w:color="BFBFBF"/>
              <w:right w:val="single" w:sz="8" w:space="0" w:color="BFBFBF"/>
            </w:tcBorders>
            <w:shd w:val="clear" w:color="auto" w:fill="auto"/>
            <w:noWrap/>
            <w:vAlign w:val="bottom"/>
            <w:hideMark/>
          </w:tcPr>
          <w:p w14:paraId="321DFA35"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3%</w:t>
            </w:r>
          </w:p>
        </w:tc>
        <w:tc>
          <w:tcPr>
            <w:tcW w:w="1540" w:type="dxa"/>
            <w:tcBorders>
              <w:top w:val="nil"/>
              <w:left w:val="nil"/>
              <w:bottom w:val="single" w:sz="8" w:space="0" w:color="BFBFBF"/>
              <w:right w:val="single" w:sz="8" w:space="0" w:color="BFBFBF"/>
            </w:tcBorders>
            <w:shd w:val="clear" w:color="auto" w:fill="auto"/>
            <w:noWrap/>
            <w:vAlign w:val="bottom"/>
            <w:hideMark/>
          </w:tcPr>
          <w:p w14:paraId="43147F1F"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1%</w:t>
            </w:r>
          </w:p>
        </w:tc>
        <w:tc>
          <w:tcPr>
            <w:tcW w:w="1960" w:type="dxa"/>
            <w:tcBorders>
              <w:top w:val="nil"/>
              <w:left w:val="nil"/>
              <w:bottom w:val="single" w:sz="8" w:space="0" w:color="BFBFBF"/>
              <w:right w:val="single" w:sz="8" w:space="0" w:color="BFBFBF"/>
            </w:tcBorders>
            <w:shd w:val="clear" w:color="auto" w:fill="auto"/>
            <w:noWrap/>
            <w:vAlign w:val="bottom"/>
            <w:hideMark/>
          </w:tcPr>
          <w:p w14:paraId="045DA720"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grey + yellow</w:t>
            </w:r>
          </w:p>
        </w:tc>
      </w:tr>
      <w:tr w:rsidR="00F54173" w:rsidRPr="00F54173" w14:paraId="76876B25" w14:textId="77777777" w:rsidTr="00F54173">
        <w:trPr>
          <w:trHeight w:val="340"/>
        </w:trPr>
        <w:tc>
          <w:tcPr>
            <w:tcW w:w="4440" w:type="dxa"/>
            <w:tcBorders>
              <w:top w:val="nil"/>
              <w:left w:val="single" w:sz="8" w:space="0" w:color="BFBFBF"/>
              <w:bottom w:val="single" w:sz="8" w:space="0" w:color="BFBFBF"/>
              <w:right w:val="single" w:sz="8" w:space="0" w:color="BFBFBF"/>
            </w:tcBorders>
            <w:shd w:val="clear" w:color="auto" w:fill="auto"/>
            <w:noWrap/>
            <w:vAlign w:val="center"/>
            <w:hideMark/>
          </w:tcPr>
          <w:p w14:paraId="33D9BBF7"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White Leghorn (domestic)</w:t>
            </w:r>
          </w:p>
        </w:tc>
        <w:tc>
          <w:tcPr>
            <w:tcW w:w="2340" w:type="dxa"/>
            <w:tcBorders>
              <w:top w:val="nil"/>
              <w:left w:val="nil"/>
              <w:bottom w:val="single" w:sz="8" w:space="0" w:color="BFBFBF"/>
              <w:right w:val="single" w:sz="8" w:space="0" w:color="BFBFBF"/>
            </w:tcBorders>
            <w:shd w:val="clear" w:color="auto" w:fill="auto"/>
            <w:noWrap/>
            <w:vAlign w:val="center"/>
            <w:hideMark/>
          </w:tcPr>
          <w:p w14:paraId="430CB3B2"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1900 (</w:t>
            </w:r>
            <w:r w:rsidRPr="00F54173">
              <w:rPr>
                <w:rFonts w:ascii="Calibri" w:hAnsi="Calibri"/>
                <w:color w:val="000000"/>
                <w:u w:val="single"/>
                <w:lang w:val="en-GB" w:eastAsia="en-GB"/>
              </w:rPr>
              <w:t>+</w:t>
            </w:r>
            <w:r w:rsidRPr="00F54173">
              <w:rPr>
                <w:rFonts w:ascii="Calibri" w:hAnsi="Calibri"/>
                <w:color w:val="000000"/>
                <w:lang w:val="en-GB" w:eastAsia="en-GB"/>
              </w:rPr>
              <w:t>138)</w:t>
            </w:r>
          </w:p>
        </w:tc>
        <w:tc>
          <w:tcPr>
            <w:tcW w:w="2380" w:type="dxa"/>
            <w:tcBorders>
              <w:top w:val="nil"/>
              <w:left w:val="nil"/>
              <w:bottom w:val="single" w:sz="8" w:space="0" w:color="BFBFBF"/>
              <w:right w:val="single" w:sz="8" w:space="0" w:color="BFBFBF"/>
            </w:tcBorders>
            <w:shd w:val="clear" w:color="auto" w:fill="auto"/>
            <w:noWrap/>
            <w:vAlign w:val="center"/>
            <w:hideMark/>
          </w:tcPr>
          <w:p w14:paraId="595679A5"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7.15 (</w:t>
            </w:r>
            <w:r w:rsidRPr="00F54173">
              <w:rPr>
                <w:rFonts w:ascii="Calibri" w:hAnsi="Calibri"/>
                <w:color w:val="000000"/>
                <w:u w:val="single"/>
                <w:lang w:val="en-GB" w:eastAsia="en-GB"/>
              </w:rPr>
              <w:t>+</w:t>
            </w:r>
            <w:r w:rsidRPr="00F54173">
              <w:rPr>
                <w:rFonts w:ascii="Calibri" w:hAnsi="Calibri"/>
                <w:color w:val="000000"/>
                <w:lang w:val="en-GB" w:eastAsia="en-GB"/>
              </w:rPr>
              <w:t>1.</w:t>
            </w:r>
            <w:proofErr w:type="gramStart"/>
            <w:r w:rsidRPr="00F54173">
              <w:rPr>
                <w:rFonts w:ascii="Calibri" w:hAnsi="Calibri"/>
                <w:color w:val="000000"/>
                <w:lang w:val="en-GB" w:eastAsia="en-GB"/>
              </w:rPr>
              <w:t>38)*</w:t>
            </w:r>
            <w:proofErr w:type="gramEnd"/>
          </w:p>
        </w:tc>
        <w:tc>
          <w:tcPr>
            <w:tcW w:w="1300" w:type="dxa"/>
            <w:tcBorders>
              <w:top w:val="nil"/>
              <w:left w:val="nil"/>
              <w:bottom w:val="single" w:sz="8" w:space="0" w:color="BFBFBF"/>
              <w:right w:val="single" w:sz="8" w:space="0" w:color="BFBFBF"/>
            </w:tcBorders>
            <w:shd w:val="clear" w:color="auto" w:fill="auto"/>
            <w:vAlign w:val="center"/>
            <w:hideMark/>
          </w:tcPr>
          <w:p w14:paraId="6585A1CE"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1629 (</w:t>
            </w:r>
            <w:r w:rsidRPr="00F54173">
              <w:rPr>
                <w:rFonts w:ascii="Calibri" w:hAnsi="Calibri"/>
                <w:color w:val="000000"/>
                <w:u w:val="single"/>
                <w:lang w:val="en-GB" w:eastAsia="en-GB"/>
              </w:rPr>
              <w:t>+</w:t>
            </w:r>
            <w:r w:rsidRPr="00F54173">
              <w:rPr>
                <w:rFonts w:ascii="Calibri" w:hAnsi="Calibri"/>
                <w:color w:val="000000"/>
                <w:lang w:val="en-GB" w:eastAsia="en-GB"/>
              </w:rPr>
              <w:t>110)</w:t>
            </w:r>
          </w:p>
        </w:tc>
        <w:tc>
          <w:tcPr>
            <w:tcW w:w="1300" w:type="dxa"/>
            <w:tcBorders>
              <w:top w:val="nil"/>
              <w:left w:val="nil"/>
              <w:bottom w:val="single" w:sz="8" w:space="0" w:color="BFBFBF"/>
              <w:right w:val="single" w:sz="8" w:space="0" w:color="BFBFBF"/>
            </w:tcBorders>
            <w:shd w:val="clear" w:color="auto" w:fill="auto"/>
            <w:vAlign w:val="center"/>
            <w:hideMark/>
          </w:tcPr>
          <w:p w14:paraId="529D4722"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7.3 (</w:t>
            </w:r>
            <w:r w:rsidRPr="00F54173">
              <w:rPr>
                <w:rFonts w:ascii="Calibri" w:hAnsi="Calibri"/>
                <w:color w:val="000000"/>
                <w:u w:val="single"/>
                <w:lang w:val="en-GB" w:eastAsia="en-GB"/>
              </w:rPr>
              <w:t>+</w:t>
            </w:r>
            <w:r w:rsidRPr="00F54173">
              <w:rPr>
                <w:rFonts w:ascii="Calibri" w:hAnsi="Calibri"/>
                <w:color w:val="000000"/>
                <w:lang w:val="en-GB" w:eastAsia="en-GB"/>
              </w:rPr>
              <w:t>0.6)</w:t>
            </w:r>
          </w:p>
        </w:tc>
        <w:tc>
          <w:tcPr>
            <w:tcW w:w="1860" w:type="dxa"/>
            <w:tcBorders>
              <w:top w:val="nil"/>
              <w:left w:val="nil"/>
              <w:bottom w:val="single" w:sz="8" w:space="0" w:color="BFBFBF"/>
              <w:right w:val="single" w:sz="8" w:space="0" w:color="BFBFBF"/>
            </w:tcBorders>
            <w:shd w:val="clear" w:color="auto" w:fill="auto"/>
            <w:noWrap/>
            <w:vAlign w:val="bottom"/>
            <w:hideMark/>
          </w:tcPr>
          <w:p w14:paraId="76BEC162"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0</w:t>
            </w:r>
          </w:p>
        </w:tc>
        <w:tc>
          <w:tcPr>
            <w:tcW w:w="1580" w:type="dxa"/>
            <w:tcBorders>
              <w:top w:val="nil"/>
              <w:left w:val="nil"/>
              <w:bottom w:val="single" w:sz="8" w:space="0" w:color="BFBFBF"/>
              <w:right w:val="single" w:sz="8" w:space="0" w:color="BFBFBF"/>
            </w:tcBorders>
            <w:shd w:val="clear" w:color="auto" w:fill="auto"/>
            <w:noWrap/>
            <w:vAlign w:val="bottom"/>
            <w:hideMark/>
          </w:tcPr>
          <w:p w14:paraId="0F0DCB3C"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0</w:t>
            </w:r>
          </w:p>
        </w:tc>
        <w:tc>
          <w:tcPr>
            <w:tcW w:w="1540" w:type="dxa"/>
            <w:tcBorders>
              <w:top w:val="nil"/>
              <w:left w:val="nil"/>
              <w:bottom w:val="single" w:sz="8" w:space="0" w:color="BFBFBF"/>
              <w:right w:val="single" w:sz="8" w:space="0" w:color="BFBFBF"/>
            </w:tcBorders>
            <w:shd w:val="clear" w:color="auto" w:fill="auto"/>
            <w:noWrap/>
            <w:vAlign w:val="bottom"/>
            <w:hideMark/>
          </w:tcPr>
          <w:p w14:paraId="1F3A6F60" w14:textId="77777777" w:rsidR="00F54173" w:rsidRPr="00F54173" w:rsidRDefault="00F54173" w:rsidP="00F54173">
            <w:pPr>
              <w:jc w:val="right"/>
              <w:rPr>
                <w:rFonts w:ascii="Calibri" w:hAnsi="Calibri"/>
                <w:color w:val="000000"/>
                <w:lang w:val="en-GB" w:eastAsia="en-GB"/>
              </w:rPr>
            </w:pPr>
            <w:r w:rsidRPr="00F54173">
              <w:rPr>
                <w:rFonts w:ascii="Calibri" w:hAnsi="Calibri"/>
                <w:color w:val="000000"/>
                <w:lang w:val="en-GB" w:eastAsia="en-GB"/>
              </w:rPr>
              <w:t>0</w:t>
            </w:r>
          </w:p>
        </w:tc>
        <w:tc>
          <w:tcPr>
            <w:tcW w:w="1960" w:type="dxa"/>
            <w:tcBorders>
              <w:top w:val="nil"/>
              <w:left w:val="nil"/>
              <w:bottom w:val="single" w:sz="8" w:space="0" w:color="BFBFBF"/>
              <w:right w:val="single" w:sz="8" w:space="0" w:color="BFBFBF"/>
            </w:tcBorders>
            <w:shd w:val="clear" w:color="auto" w:fill="auto"/>
            <w:noWrap/>
            <w:vAlign w:val="bottom"/>
            <w:hideMark/>
          </w:tcPr>
          <w:p w14:paraId="1FCF80A8" w14:textId="77777777" w:rsidR="00F54173" w:rsidRPr="00F54173" w:rsidRDefault="00F54173" w:rsidP="00F54173">
            <w:pPr>
              <w:rPr>
                <w:rFonts w:ascii="Calibri" w:hAnsi="Calibri"/>
                <w:color w:val="000000"/>
                <w:lang w:val="en-GB" w:eastAsia="en-GB"/>
              </w:rPr>
            </w:pPr>
            <w:r w:rsidRPr="00F54173">
              <w:rPr>
                <w:rFonts w:ascii="Calibri" w:hAnsi="Calibri"/>
                <w:color w:val="000000"/>
                <w:lang w:val="en-GB" w:eastAsia="en-GB"/>
              </w:rPr>
              <w:t>yellow</w:t>
            </w:r>
          </w:p>
        </w:tc>
      </w:tr>
    </w:tbl>
    <w:p w14:paraId="4C94346B" w14:textId="77777777" w:rsidR="00DC12B4" w:rsidRDefault="00DC12B4" w:rsidP="003D0E54">
      <w:pPr>
        <w:rPr>
          <w:rFonts w:asciiTheme="minorHAnsi" w:hAnsiTheme="minorHAnsi"/>
          <w:lang w:val="en-GB"/>
        </w:rPr>
        <w:sectPr w:rsidR="00DC12B4" w:rsidSect="002A2CB5">
          <w:pgSz w:w="16840" w:h="11900" w:orient="landscape"/>
          <w:pgMar w:top="1418" w:right="1418" w:bottom="1418" w:left="1418" w:header="709" w:footer="709" w:gutter="0"/>
          <w:cols w:space="708"/>
          <w:docGrid w:linePitch="360"/>
        </w:sectPr>
      </w:pPr>
    </w:p>
    <w:p w14:paraId="67065E3F" w14:textId="77777777" w:rsidR="002A2CB5" w:rsidRDefault="002A2CB5" w:rsidP="00A3420B">
      <w:pPr>
        <w:spacing w:line="360" w:lineRule="auto"/>
        <w:rPr>
          <w:rFonts w:asciiTheme="minorHAnsi" w:hAnsiTheme="minorHAnsi"/>
          <w:lang w:val="en-GB"/>
        </w:rPr>
      </w:pPr>
    </w:p>
    <w:p w14:paraId="1248BF8B" w14:textId="4D5519C3" w:rsidR="00E37D28" w:rsidRDefault="00597469" w:rsidP="00491BC7">
      <w:pPr>
        <w:spacing w:line="360" w:lineRule="auto"/>
        <w:outlineLvl w:val="0"/>
        <w:rPr>
          <w:rFonts w:asciiTheme="minorHAnsi" w:hAnsiTheme="minorHAnsi"/>
          <w:lang w:val="en-GB"/>
        </w:rPr>
      </w:pPr>
      <w:r>
        <w:rPr>
          <w:rFonts w:asciiTheme="minorHAnsi" w:hAnsiTheme="minorHAnsi"/>
          <w:lang w:val="en-GB"/>
        </w:rPr>
        <w:t>REFERENCES</w:t>
      </w:r>
    </w:p>
    <w:p w14:paraId="66D9A4D2" w14:textId="77777777" w:rsidR="00AD2441" w:rsidRPr="00AD2441" w:rsidRDefault="00E37D28" w:rsidP="00AD2441">
      <w:pPr>
        <w:pStyle w:val="EndNoteBibliography"/>
        <w:ind w:left="720" w:hanging="720"/>
        <w:rPr>
          <w:noProof/>
        </w:rPr>
      </w:pPr>
      <w:r w:rsidRPr="5D8C6DC4">
        <w:rPr>
          <w:rFonts w:asciiTheme="minorHAnsi" w:hAnsiTheme="minorHAnsi"/>
          <w:lang w:val="en-GB"/>
        </w:rPr>
        <w:fldChar w:fldCharType="begin"/>
      </w:r>
      <w:r>
        <w:rPr>
          <w:rFonts w:asciiTheme="minorHAnsi" w:hAnsiTheme="minorHAnsi"/>
          <w:lang w:val="en-GB"/>
        </w:rPr>
        <w:instrText xml:space="preserve"> ADDIN EN.REFLIST </w:instrText>
      </w:r>
      <w:r w:rsidRPr="5D8C6DC4">
        <w:rPr>
          <w:rFonts w:asciiTheme="minorHAnsi" w:hAnsiTheme="minorHAnsi"/>
          <w:lang w:val="en-GB"/>
        </w:rPr>
        <w:fldChar w:fldCharType="separate"/>
      </w:r>
      <w:r w:rsidR="00AD2441" w:rsidRPr="00AD2441">
        <w:rPr>
          <w:noProof/>
        </w:rPr>
        <w:t xml:space="preserve">Aruga, J., &amp; Mikoshiba, K. (2003). Identification and characterization of Slitrk, a novel neuronal transmembrane protein family controlling neurite outgrowth. </w:t>
      </w:r>
      <w:r w:rsidR="00AD2441" w:rsidRPr="00AD2441">
        <w:rPr>
          <w:i/>
          <w:noProof/>
        </w:rPr>
        <w:t>Mol Cell Neurosci, 24</w:t>
      </w:r>
      <w:r w:rsidR="00AD2441" w:rsidRPr="00AD2441">
        <w:rPr>
          <w:noProof/>
        </w:rPr>
        <w:t>(1), 117-129. doi:10.1016/s1044-7431(03)00129-5</w:t>
      </w:r>
    </w:p>
    <w:p w14:paraId="703EC71E" w14:textId="77777777" w:rsidR="00AD2441" w:rsidRPr="00AD2441" w:rsidRDefault="00AD2441" w:rsidP="00AD2441">
      <w:pPr>
        <w:pStyle w:val="EndNoteBibliography"/>
        <w:ind w:left="720" w:hanging="720"/>
        <w:rPr>
          <w:noProof/>
        </w:rPr>
      </w:pPr>
      <w:r w:rsidRPr="00AD2441">
        <w:rPr>
          <w:noProof/>
        </w:rPr>
        <w:t xml:space="preserve">Barboric, M., Lenasi, T., Chen, H., Johansen, E. B., Guo, S., &amp; Peterlin, B. M. (2009). 7SK snRNP/P-TEFb couples transcription elongation with alternative splicing and is essential for vertebrate development. </w:t>
      </w:r>
      <w:r w:rsidRPr="00AD2441">
        <w:rPr>
          <w:i/>
          <w:noProof/>
        </w:rPr>
        <w:t>Proceedings of the National Academy of Sciences, 106</w:t>
      </w:r>
      <w:r w:rsidRPr="00AD2441">
        <w:rPr>
          <w:noProof/>
        </w:rPr>
        <w:t xml:space="preserve">(19), 7798-7803. </w:t>
      </w:r>
    </w:p>
    <w:p w14:paraId="4D2582BE" w14:textId="77777777" w:rsidR="00AD2441" w:rsidRPr="00AD2441" w:rsidRDefault="00AD2441" w:rsidP="00AD2441">
      <w:pPr>
        <w:pStyle w:val="EndNoteBibliography"/>
        <w:ind w:left="720" w:hanging="720"/>
        <w:rPr>
          <w:noProof/>
        </w:rPr>
      </w:pPr>
      <w:r w:rsidRPr="00AD2441">
        <w:rPr>
          <w:noProof/>
        </w:rPr>
        <w:t xml:space="preserve">Beaubien, F., Raja, R., Kennedy, T. E., Fournier, A. E., &amp; Cloutier, J. F. (2016). Slitrk1 is localized to excitatory synapses and promotes their development. </w:t>
      </w:r>
      <w:r w:rsidRPr="00AD2441">
        <w:rPr>
          <w:i/>
          <w:noProof/>
        </w:rPr>
        <w:t>Sci Rep, 6</w:t>
      </w:r>
      <w:r w:rsidRPr="00AD2441">
        <w:rPr>
          <w:noProof/>
        </w:rPr>
        <w:t>, 27343. doi:10.1038/srep27343</w:t>
      </w:r>
    </w:p>
    <w:p w14:paraId="778AD655" w14:textId="77777777" w:rsidR="00AD2441" w:rsidRPr="00AD2441" w:rsidRDefault="00AD2441" w:rsidP="00AD2441">
      <w:pPr>
        <w:pStyle w:val="EndNoteBibliography"/>
        <w:ind w:left="720" w:hanging="720"/>
        <w:rPr>
          <w:noProof/>
        </w:rPr>
      </w:pPr>
      <w:r w:rsidRPr="00AD2441">
        <w:rPr>
          <w:noProof/>
        </w:rPr>
        <w:t xml:space="preserve">Bekinschtein, P., Cammarota, M., &amp; Medina, J. H. (2014). BDNF and memory processing. </w:t>
      </w:r>
      <w:r w:rsidRPr="00AD2441">
        <w:rPr>
          <w:i/>
          <w:noProof/>
        </w:rPr>
        <w:t>Neuropharmacology, 76 Pt C</w:t>
      </w:r>
      <w:r w:rsidRPr="00AD2441">
        <w:rPr>
          <w:noProof/>
        </w:rPr>
        <w:t>, 677-683. doi:10.1016/j.neuropharm.2013.04.024</w:t>
      </w:r>
    </w:p>
    <w:p w14:paraId="4CBC77B0" w14:textId="77777777" w:rsidR="00AD2441" w:rsidRPr="00AD2441" w:rsidRDefault="00AD2441" w:rsidP="00AD2441">
      <w:pPr>
        <w:pStyle w:val="EndNoteBibliography"/>
        <w:ind w:left="720" w:hanging="720"/>
        <w:rPr>
          <w:noProof/>
        </w:rPr>
      </w:pPr>
      <w:r w:rsidRPr="00AD2441">
        <w:rPr>
          <w:noProof/>
        </w:rPr>
        <w:t xml:space="preserve">Bermuda, G. o. (2013). </w:t>
      </w:r>
      <w:r w:rsidRPr="00AD2441">
        <w:rPr>
          <w:i/>
          <w:noProof/>
        </w:rPr>
        <w:t>Feral Chicken Management Plan</w:t>
      </w:r>
      <w:r w:rsidRPr="00AD2441">
        <w:rPr>
          <w:noProof/>
        </w:rPr>
        <w:t xml:space="preserve">. Retrieved from </w:t>
      </w:r>
    </w:p>
    <w:p w14:paraId="423A4E9D" w14:textId="77777777" w:rsidR="00AD2441" w:rsidRPr="00AD2441" w:rsidRDefault="00AD2441" w:rsidP="00AD2441">
      <w:pPr>
        <w:pStyle w:val="EndNoteBibliography"/>
        <w:ind w:left="720" w:hanging="720"/>
        <w:rPr>
          <w:noProof/>
        </w:rPr>
      </w:pPr>
      <w:r w:rsidRPr="00AD2441">
        <w:rPr>
          <w:noProof/>
        </w:rPr>
        <w:t xml:space="preserve">Birkhead, T. (1987). Sperm competition in birds. </w:t>
      </w:r>
      <w:r w:rsidRPr="00AD2441">
        <w:rPr>
          <w:i/>
          <w:noProof/>
        </w:rPr>
        <w:t>Trends in Ecology &amp; Evolution, 2</w:t>
      </w:r>
      <w:r w:rsidRPr="00AD2441">
        <w:rPr>
          <w:noProof/>
        </w:rPr>
        <w:t xml:space="preserve">(9), 268-272. </w:t>
      </w:r>
    </w:p>
    <w:p w14:paraId="1BC03884" w14:textId="77777777" w:rsidR="00AD2441" w:rsidRPr="00AD2441" w:rsidRDefault="00AD2441" w:rsidP="00AD2441">
      <w:pPr>
        <w:pStyle w:val="EndNoteBibliography"/>
        <w:ind w:left="720" w:hanging="720"/>
        <w:rPr>
          <w:noProof/>
        </w:rPr>
      </w:pPr>
      <w:r w:rsidRPr="00AD2441">
        <w:rPr>
          <w:noProof/>
        </w:rPr>
        <w:t xml:space="preserve">Björkholm, C., &amp; Monteggia, L. M. (2016). BDNF - a key transducer of antidepressant effects. </w:t>
      </w:r>
      <w:r w:rsidRPr="00AD2441">
        <w:rPr>
          <w:i/>
          <w:noProof/>
        </w:rPr>
        <w:t>Neuropharmacology, 102</w:t>
      </w:r>
      <w:r w:rsidRPr="00AD2441">
        <w:rPr>
          <w:noProof/>
        </w:rPr>
        <w:t>, 72-79. doi:10.1016/j.neuropharm.2015.10.034</w:t>
      </w:r>
    </w:p>
    <w:p w14:paraId="52BB41ED" w14:textId="77777777" w:rsidR="00AD2441" w:rsidRPr="00AD2441" w:rsidRDefault="00AD2441" w:rsidP="00AD2441">
      <w:pPr>
        <w:pStyle w:val="EndNoteBibliography"/>
        <w:ind w:left="720" w:hanging="720"/>
        <w:rPr>
          <w:noProof/>
        </w:rPr>
      </w:pPr>
      <w:r w:rsidRPr="00AD2441">
        <w:rPr>
          <w:noProof/>
        </w:rPr>
        <w:t xml:space="preserve">Blount, Z. D., Lenski, R. E., &amp; Losos, J. B. (2018). Contingency and determinism in evolution: Replaying life’s tape. </w:t>
      </w:r>
      <w:r w:rsidRPr="00AD2441">
        <w:rPr>
          <w:i/>
          <w:noProof/>
        </w:rPr>
        <w:t>Science, 362</w:t>
      </w:r>
      <w:r w:rsidRPr="00AD2441">
        <w:rPr>
          <w:noProof/>
        </w:rPr>
        <w:t xml:space="preserve">(6415). </w:t>
      </w:r>
    </w:p>
    <w:p w14:paraId="5DAA6E50" w14:textId="77777777" w:rsidR="00AD2441" w:rsidRPr="00AD2441" w:rsidRDefault="00AD2441" w:rsidP="00AD2441">
      <w:pPr>
        <w:pStyle w:val="EndNoteBibliography"/>
        <w:ind w:left="720" w:hanging="720"/>
        <w:rPr>
          <w:noProof/>
        </w:rPr>
      </w:pPr>
      <w:r w:rsidRPr="00AD2441">
        <w:rPr>
          <w:noProof/>
        </w:rPr>
        <w:t xml:space="preserve">Bolnick, D. I., Barrett, R. D., Oke, K. B., Rennison, D. J., &amp; Stuart, Y. E. (2018). (Non) parallel evolution. </w:t>
      </w:r>
      <w:r w:rsidRPr="00AD2441">
        <w:rPr>
          <w:i/>
          <w:noProof/>
        </w:rPr>
        <w:t>Annual Review of Ecology, Evolution, and Systematics, 49</w:t>
      </w:r>
      <w:r w:rsidRPr="00AD2441">
        <w:rPr>
          <w:noProof/>
        </w:rPr>
        <w:t xml:space="preserve">, 303-330. </w:t>
      </w:r>
    </w:p>
    <w:p w14:paraId="38EBC178" w14:textId="77777777" w:rsidR="00AD2441" w:rsidRPr="00AD2441" w:rsidRDefault="00AD2441" w:rsidP="00AD2441">
      <w:pPr>
        <w:pStyle w:val="EndNoteBibliography"/>
        <w:ind w:left="720" w:hanging="720"/>
        <w:rPr>
          <w:noProof/>
        </w:rPr>
      </w:pPr>
      <w:r w:rsidRPr="00AD2441">
        <w:rPr>
          <w:noProof/>
        </w:rPr>
        <w:t xml:space="preserve">Bowden, N. A., Scott, R. J., &amp; Tooney, P. A. (2008). Altered gene expression in the superior temporal gyrus in schizophrenia. </w:t>
      </w:r>
      <w:r w:rsidRPr="00AD2441">
        <w:rPr>
          <w:i/>
          <w:noProof/>
        </w:rPr>
        <w:t>BMC Genomics, 9</w:t>
      </w:r>
      <w:r w:rsidRPr="00AD2441">
        <w:rPr>
          <w:noProof/>
        </w:rPr>
        <w:t>, 199. doi:10.1186/1471-2164-9-199</w:t>
      </w:r>
    </w:p>
    <w:p w14:paraId="49703BF2" w14:textId="77777777" w:rsidR="00AD2441" w:rsidRPr="00AD2441" w:rsidRDefault="00AD2441" w:rsidP="00AD2441">
      <w:pPr>
        <w:pStyle w:val="EndNoteBibliography"/>
        <w:ind w:left="720" w:hanging="720"/>
        <w:rPr>
          <w:noProof/>
        </w:rPr>
      </w:pPr>
      <w:r w:rsidRPr="00AD2441">
        <w:rPr>
          <w:noProof/>
        </w:rPr>
        <w:t xml:space="preserve">Bradfield, J. P., Vogelezang, S., Felix, J. F., Chesi, A., Helgeland, Ø., Horikoshi, M., . . . Grant, S. F. A. (2019). A trans-ancestral meta-analysis of genome-wide association studies reveals loci associated with childhood obesity. </w:t>
      </w:r>
      <w:r w:rsidRPr="00AD2441">
        <w:rPr>
          <w:i/>
          <w:noProof/>
        </w:rPr>
        <w:t>Hum Mol Genet, 28</w:t>
      </w:r>
      <w:r w:rsidRPr="00AD2441">
        <w:rPr>
          <w:noProof/>
        </w:rPr>
        <w:t>(19), 3327-3338. doi:10.1093/hmg/ddz161</w:t>
      </w:r>
    </w:p>
    <w:p w14:paraId="04F32721" w14:textId="77777777" w:rsidR="00AD2441" w:rsidRPr="00AD2441" w:rsidRDefault="00AD2441" w:rsidP="00AD2441">
      <w:pPr>
        <w:pStyle w:val="EndNoteBibliography"/>
        <w:ind w:left="720" w:hanging="720"/>
        <w:rPr>
          <w:noProof/>
        </w:rPr>
      </w:pPr>
      <w:r w:rsidRPr="00AD2441">
        <w:rPr>
          <w:noProof/>
        </w:rPr>
        <w:t xml:space="preserve">Chao, R., Nevin, L., Agarwal, P., Riemer, J., Bai, X., Delaney, A., . . . Slavotinek, A. (2010). A male with unilateral microphthalmia reveals a role for TMX3 in eye development. </w:t>
      </w:r>
      <w:r w:rsidRPr="00AD2441">
        <w:rPr>
          <w:i/>
          <w:noProof/>
        </w:rPr>
        <w:t>PLoS ONE, 5</w:t>
      </w:r>
      <w:r w:rsidRPr="00AD2441">
        <w:rPr>
          <w:noProof/>
        </w:rPr>
        <w:t>(5), e10565. doi:10.1371/journal.pone.0010565</w:t>
      </w:r>
    </w:p>
    <w:p w14:paraId="34151FD0" w14:textId="77777777" w:rsidR="00AD2441" w:rsidRPr="00AD2441" w:rsidRDefault="00AD2441" w:rsidP="00AD2441">
      <w:pPr>
        <w:pStyle w:val="EndNoteBibliography"/>
        <w:ind w:left="720" w:hanging="720"/>
        <w:rPr>
          <w:noProof/>
        </w:rPr>
      </w:pPr>
      <w:r w:rsidRPr="00AD2441">
        <w:rPr>
          <w:noProof/>
        </w:rPr>
        <w:t xml:space="preserve">Chen, H., Shi, Z., Guo, J., Chang, K. J., Chen, Q., Yao, C. H., . . . Shi, Y. (2020). The human mitochondrial 12S rRNA m(4)C methyltransferase METTL15 is required for mitochondrial function. </w:t>
      </w:r>
      <w:r w:rsidRPr="00AD2441">
        <w:rPr>
          <w:i/>
          <w:noProof/>
        </w:rPr>
        <w:t>J Biol Chem, 295</w:t>
      </w:r>
      <w:r w:rsidRPr="00AD2441">
        <w:rPr>
          <w:noProof/>
        </w:rPr>
        <w:t>(25), 8505-8513. doi:10.1074/jbc.RA119.012127</w:t>
      </w:r>
    </w:p>
    <w:p w14:paraId="01536FA2" w14:textId="77777777" w:rsidR="00AD2441" w:rsidRPr="00AD2441" w:rsidRDefault="00AD2441" w:rsidP="00AD2441">
      <w:pPr>
        <w:pStyle w:val="EndNoteBibliography"/>
        <w:ind w:left="720" w:hanging="720"/>
        <w:rPr>
          <w:noProof/>
        </w:rPr>
      </w:pPr>
      <w:r w:rsidRPr="00AD2441">
        <w:rPr>
          <w:noProof/>
        </w:rPr>
        <w:t xml:space="preserve">Chen, X., Wang, Z., Duan, N., Zhu, G., Schwarz, E. M., &amp; Xie, C. (2018). Osteoblast-osteoclast interactions. </w:t>
      </w:r>
      <w:r w:rsidRPr="00AD2441">
        <w:rPr>
          <w:i/>
          <w:noProof/>
        </w:rPr>
        <w:t>Connect Tissue Res, 59</w:t>
      </w:r>
      <w:r w:rsidRPr="00AD2441">
        <w:rPr>
          <w:noProof/>
        </w:rPr>
        <w:t>(2), 99-107. doi:10.1080/03008207.2017.1290085</w:t>
      </w:r>
    </w:p>
    <w:p w14:paraId="020AC0C6" w14:textId="77777777" w:rsidR="00AD2441" w:rsidRPr="00AD2441" w:rsidRDefault="00AD2441" w:rsidP="00AD2441">
      <w:pPr>
        <w:pStyle w:val="EndNoteBibliography"/>
        <w:ind w:left="720" w:hanging="720"/>
        <w:rPr>
          <w:noProof/>
        </w:rPr>
      </w:pPr>
      <w:r w:rsidRPr="00AD2441">
        <w:rPr>
          <w:noProof/>
        </w:rPr>
        <w:t xml:space="preserve">Colosimo, P. F., Hosemann, K. F., Balbhadra, S., Villareal Jr, G., Dickson, M., Grimwood, J., . . . Kingsley, D. M. (2005). Widespread parallel evolution in sticklebacks by repeated fixation of Ecodysplasin alleles. </w:t>
      </w:r>
      <w:r w:rsidRPr="00AD2441">
        <w:rPr>
          <w:i/>
          <w:noProof/>
        </w:rPr>
        <w:t>Science, 307</w:t>
      </w:r>
      <w:r w:rsidRPr="00AD2441">
        <w:rPr>
          <w:noProof/>
        </w:rPr>
        <w:t xml:space="preserve">(1928-1933). </w:t>
      </w:r>
    </w:p>
    <w:p w14:paraId="5F69180B" w14:textId="77777777" w:rsidR="00AD2441" w:rsidRPr="00AD2441" w:rsidRDefault="00AD2441" w:rsidP="00AD2441">
      <w:pPr>
        <w:pStyle w:val="EndNoteBibliography"/>
        <w:ind w:left="720" w:hanging="720"/>
        <w:rPr>
          <w:noProof/>
        </w:rPr>
      </w:pPr>
      <w:r w:rsidRPr="00AD2441">
        <w:rPr>
          <w:noProof/>
        </w:rPr>
        <w:t xml:space="preserve">Cornwallis, C. K., &amp; Birkhead, T. R. (2007). Experimental evidence that female ornamentation increases the acquisition of sperm and signals fecundity. </w:t>
      </w:r>
      <w:r w:rsidRPr="00AD2441">
        <w:rPr>
          <w:i/>
          <w:noProof/>
        </w:rPr>
        <w:t>Proceedings of the Royal Society B: Biological Sciences, 274</w:t>
      </w:r>
      <w:r w:rsidRPr="00AD2441">
        <w:rPr>
          <w:noProof/>
        </w:rPr>
        <w:t>(1609), 583-590. doi:10.1098/rspb.2006.3757</w:t>
      </w:r>
    </w:p>
    <w:p w14:paraId="6B26D9AC" w14:textId="77777777" w:rsidR="00AD2441" w:rsidRPr="00AD2441" w:rsidRDefault="00AD2441" w:rsidP="00AD2441">
      <w:pPr>
        <w:pStyle w:val="EndNoteBibliography"/>
        <w:ind w:left="720" w:hanging="720"/>
        <w:rPr>
          <w:noProof/>
        </w:rPr>
      </w:pPr>
      <w:r w:rsidRPr="00AD2441">
        <w:rPr>
          <w:noProof/>
        </w:rPr>
        <w:lastRenderedPageBreak/>
        <w:t xml:space="preserve">Czechanski, A., Kim, H., Byers, C., Greenstein, I., Stumpff, J., &amp; Reinholdt, L. G. (2015). Kif18a is specifically required for mitotic progression during germ line development. </w:t>
      </w:r>
      <w:r w:rsidRPr="00AD2441">
        <w:rPr>
          <w:i/>
          <w:noProof/>
        </w:rPr>
        <w:t>Developmental Biology, 402</w:t>
      </w:r>
      <w:r w:rsidRPr="00AD2441">
        <w:rPr>
          <w:noProof/>
        </w:rPr>
        <w:t xml:space="preserve">(2), 253-262. </w:t>
      </w:r>
    </w:p>
    <w:p w14:paraId="6EEC67E8" w14:textId="77777777" w:rsidR="00AD2441" w:rsidRPr="00AD2441" w:rsidRDefault="00AD2441" w:rsidP="00AD2441">
      <w:pPr>
        <w:pStyle w:val="EndNoteBibliography"/>
        <w:ind w:left="720" w:hanging="720"/>
        <w:rPr>
          <w:noProof/>
        </w:rPr>
      </w:pPr>
      <w:r w:rsidRPr="00AD2441">
        <w:rPr>
          <w:noProof/>
        </w:rPr>
        <w:t xml:space="preserve">Fogelholm, J., Inkabi, S., Höglund, A., Abbey-Lee, R., Johnsson, M., Jensen, P., . . . Wright, D. (2019). Genetical Genomics of Tonic Immobility in the Chicken. </w:t>
      </w:r>
      <w:r w:rsidRPr="00AD2441">
        <w:rPr>
          <w:i/>
          <w:noProof/>
        </w:rPr>
        <w:t>Genes, 10</w:t>
      </w:r>
      <w:r w:rsidRPr="00AD2441">
        <w:rPr>
          <w:noProof/>
        </w:rPr>
        <w:t xml:space="preserve">(5), 341. </w:t>
      </w:r>
    </w:p>
    <w:p w14:paraId="7CA026F4" w14:textId="77777777" w:rsidR="00AD2441" w:rsidRPr="00AD2441" w:rsidRDefault="00AD2441" w:rsidP="00AD2441">
      <w:pPr>
        <w:pStyle w:val="EndNoteBibliography"/>
        <w:ind w:left="720" w:hanging="720"/>
        <w:rPr>
          <w:noProof/>
        </w:rPr>
      </w:pPr>
      <w:r w:rsidRPr="00AD2441">
        <w:rPr>
          <w:noProof/>
        </w:rPr>
        <w:t xml:space="preserve">Fox, J., Lu, Z., &amp; Barrows, L. (2015). Thiol-disulfide Oxidoreductases TRX1 and TMX3 Decrease Neuronal Atrophy in a Lentiviral Mouse Model of Huntington's Disease. </w:t>
      </w:r>
      <w:r w:rsidRPr="00AD2441">
        <w:rPr>
          <w:i/>
          <w:noProof/>
        </w:rPr>
        <w:t>PLoS Curr, 7</w:t>
      </w:r>
      <w:r w:rsidRPr="00AD2441">
        <w:rPr>
          <w:noProof/>
        </w:rPr>
        <w:t>. doi:10.1371/currents.hd.b966ec2eca8e2d89d2bb4d020be4351e</w:t>
      </w:r>
    </w:p>
    <w:p w14:paraId="67B454A1" w14:textId="3DDA8722" w:rsidR="00AD2441" w:rsidRPr="00AD2441" w:rsidRDefault="00AD2441" w:rsidP="00AD2441">
      <w:pPr>
        <w:pStyle w:val="EndNoteBibliography"/>
        <w:ind w:left="720" w:hanging="720"/>
        <w:rPr>
          <w:noProof/>
        </w:rPr>
      </w:pPr>
      <w:r w:rsidRPr="00AD2441">
        <w:rPr>
          <w:noProof/>
        </w:rPr>
        <w:t xml:space="preserve">Gering, E., Incorvaia, D., Henriksen, R., Conner, J., Getty, T., &amp; Wright, D. (2019). Getting Back to Nature: Feralization in Animals and Plants. </w:t>
      </w:r>
      <w:r w:rsidRPr="00AD2441">
        <w:rPr>
          <w:i/>
          <w:noProof/>
        </w:rPr>
        <w:t>Trends in Ecology &amp; Evolution, 34</w:t>
      </w:r>
      <w:r w:rsidRPr="00AD2441">
        <w:rPr>
          <w:noProof/>
        </w:rPr>
        <w:t>(12), 1137-1151. doi:</w:t>
      </w:r>
      <w:hyperlink r:id="rId15" w:history="1">
        <w:r w:rsidRPr="00AD2441">
          <w:rPr>
            <w:rStyle w:val="Hyperlink"/>
            <w:noProof/>
            <w:lang w:val="en-GB"/>
          </w:rPr>
          <w:t>https://doi.org/10.1016/j.tree.2019.07.018</w:t>
        </w:r>
      </w:hyperlink>
    </w:p>
    <w:p w14:paraId="3D9265F1" w14:textId="77777777" w:rsidR="00AD2441" w:rsidRPr="00AD2441" w:rsidRDefault="00AD2441" w:rsidP="00AD2441">
      <w:pPr>
        <w:pStyle w:val="EndNoteBibliography"/>
        <w:ind w:left="720" w:hanging="720"/>
        <w:rPr>
          <w:noProof/>
        </w:rPr>
      </w:pPr>
      <w:r w:rsidRPr="00AD2441">
        <w:rPr>
          <w:noProof/>
        </w:rPr>
        <w:t xml:space="preserve">Gering, E., Incorvaia, D., Henriksen, R., Wright, D., &amp; Getty, T. (2019). Maladaptation in feral and domesticated animals. </w:t>
      </w:r>
      <w:r w:rsidRPr="00AD2441">
        <w:rPr>
          <w:i/>
          <w:noProof/>
        </w:rPr>
        <w:t>Evolutionary applications, 12</w:t>
      </w:r>
      <w:r w:rsidRPr="00AD2441">
        <w:rPr>
          <w:noProof/>
        </w:rPr>
        <w:t xml:space="preserve">(7), 1274-1286. </w:t>
      </w:r>
    </w:p>
    <w:p w14:paraId="60E8CBCD" w14:textId="77777777" w:rsidR="00AD2441" w:rsidRPr="00AD2441" w:rsidRDefault="00AD2441" w:rsidP="00AD2441">
      <w:pPr>
        <w:pStyle w:val="EndNoteBibliography"/>
        <w:ind w:left="720" w:hanging="720"/>
        <w:rPr>
          <w:noProof/>
        </w:rPr>
      </w:pPr>
      <w:r w:rsidRPr="00AD2441">
        <w:rPr>
          <w:noProof/>
        </w:rPr>
        <w:t>Gering, E., Johnsson, M., Willis, P., Getty, T., &amp; Wright, D. (2015). Mixed</w:t>
      </w:r>
      <w:r w:rsidRPr="00AD2441">
        <w:rPr>
          <w:rFonts w:ascii="Calibri" w:eastAsia="Calibri" w:hAnsi="Calibri" w:cs="Calibri"/>
          <w:noProof/>
        </w:rPr>
        <w:t>‐</w:t>
      </w:r>
      <w:r w:rsidRPr="00AD2441">
        <w:rPr>
          <w:noProof/>
        </w:rPr>
        <w:t xml:space="preserve">ancestry and admixture in Kauai's feral chickens: invasion of domestic genes into ancient Red Junglefowl reservoirs. </w:t>
      </w:r>
      <w:r w:rsidRPr="00AD2441">
        <w:rPr>
          <w:i/>
          <w:noProof/>
        </w:rPr>
        <w:t>Molecular Ecology, 24</w:t>
      </w:r>
      <w:r w:rsidRPr="00AD2441">
        <w:rPr>
          <w:noProof/>
        </w:rPr>
        <w:t xml:space="preserve">(9), 2112-2124. </w:t>
      </w:r>
    </w:p>
    <w:p w14:paraId="7DCEB5C2" w14:textId="77777777" w:rsidR="00AD2441" w:rsidRPr="00AD2441" w:rsidRDefault="00AD2441" w:rsidP="00AD2441">
      <w:pPr>
        <w:pStyle w:val="EndNoteBibliography"/>
        <w:ind w:left="720" w:hanging="720"/>
        <w:rPr>
          <w:noProof/>
        </w:rPr>
      </w:pPr>
      <w:r w:rsidRPr="00AD2441">
        <w:rPr>
          <w:noProof/>
        </w:rPr>
        <w:t xml:space="preserve">Ghanbarian, H., Wagner, N., Polo, B., Baudouy, D., Kiani, J., Michiels, J. F., . . . Wagner, K. D. (2016). Dnmt2/Trdmt1 as Mediator of RNA Polymerase II Transcriptional Activity in Cardiac Growth. </w:t>
      </w:r>
      <w:r w:rsidRPr="00AD2441">
        <w:rPr>
          <w:i/>
          <w:noProof/>
        </w:rPr>
        <w:t>PLoS ONE, 11</w:t>
      </w:r>
      <w:r w:rsidRPr="00AD2441">
        <w:rPr>
          <w:noProof/>
        </w:rPr>
        <w:t>(6), e0156953. doi:10.1371/journal.pone.0156953</w:t>
      </w:r>
    </w:p>
    <w:p w14:paraId="076606D7" w14:textId="77777777" w:rsidR="00AD2441" w:rsidRPr="00AD2441" w:rsidRDefault="00AD2441" w:rsidP="00AD2441">
      <w:pPr>
        <w:pStyle w:val="EndNoteBibliography"/>
        <w:ind w:left="720" w:hanging="720"/>
        <w:rPr>
          <w:noProof/>
        </w:rPr>
      </w:pPr>
      <w:r w:rsidRPr="00AD2441">
        <w:rPr>
          <w:noProof/>
        </w:rPr>
        <w:t xml:space="preserve">Groenen, M. A., Wahlberg, P., Foglio, M., Cheng, H. H., Megens, H.-J., Crooijmans, R. P., . . . Wong, G. K.-S. (2009). A high-density SNP-based linkage map of the chicken genome reveals sequence features correlated with recombination rate. </w:t>
      </w:r>
      <w:r w:rsidRPr="00AD2441">
        <w:rPr>
          <w:i/>
          <w:noProof/>
        </w:rPr>
        <w:t>Genome Research, 19</w:t>
      </w:r>
      <w:r w:rsidRPr="00AD2441">
        <w:rPr>
          <w:noProof/>
        </w:rPr>
        <w:t xml:space="preserve">(3), 510-519. </w:t>
      </w:r>
    </w:p>
    <w:p w14:paraId="3D64480B" w14:textId="77777777" w:rsidR="00AD2441" w:rsidRPr="00AD2441" w:rsidRDefault="00AD2441" w:rsidP="00AD2441">
      <w:pPr>
        <w:pStyle w:val="EndNoteBibliography"/>
        <w:ind w:left="720" w:hanging="720"/>
        <w:rPr>
          <w:noProof/>
        </w:rPr>
      </w:pPr>
      <w:r w:rsidRPr="00AD2441">
        <w:rPr>
          <w:noProof/>
        </w:rPr>
        <w:t xml:space="preserve">Henriksen, R., Gering, E., &amp; Wright, D. (2018). Feralisation—The understudied counterpoint to domestication. In </w:t>
      </w:r>
      <w:r w:rsidRPr="00AD2441">
        <w:rPr>
          <w:i/>
          <w:noProof/>
        </w:rPr>
        <w:t>Origin and evolution of biodiversity</w:t>
      </w:r>
      <w:r w:rsidRPr="00AD2441">
        <w:rPr>
          <w:noProof/>
        </w:rPr>
        <w:t xml:space="preserve"> (pp. 183-195): Springer.</w:t>
      </w:r>
    </w:p>
    <w:p w14:paraId="3AD4A938" w14:textId="77777777" w:rsidR="00AD2441" w:rsidRPr="00AD2441" w:rsidRDefault="00AD2441" w:rsidP="00AD2441">
      <w:pPr>
        <w:pStyle w:val="EndNoteBibliography"/>
        <w:ind w:left="720" w:hanging="720"/>
        <w:rPr>
          <w:noProof/>
        </w:rPr>
      </w:pPr>
      <w:r w:rsidRPr="00AD2441">
        <w:rPr>
          <w:noProof/>
        </w:rPr>
        <w:t xml:space="preserve">Hing, B., Sathyaputri, L., &amp; Potash, J. B. (2018). A comprehensive review of genetic and epigenetic mechanisms that regulate BDNF expression and function with relevance to major depressive disorder. </w:t>
      </w:r>
      <w:r w:rsidRPr="00AD2441">
        <w:rPr>
          <w:i/>
          <w:noProof/>
        </w:rPr>
        <w:t>Am J Med Genet B Neuropsychiatr Genet, 177</w:t>
      </w:r>
      <w:r w:rsidRPr="00AD2441">
        <w:rPr>
          <w:noProof/>
        </w:rPr>
        <w:t>(2), 143-167. doi:10.1002/ajmg.b.32616</w:t>
      </w:r>
    </w:p>
    <w:p w14:paraId="608C6174" w14:textId="77777777" w:rsidR="00AD2441" w:rsidRPr="00AD2441" w:rsidRDefault="00AD2441" w:rsidP="00AD2441">
      <w:pPr>
        <w:pStyle w:val="EndNoteBibliography"/>
        <w:ind w:left="720" w:hanging="720"/>
        <w:rPr>
          <w:noProof/>
        </w:rPr>
      </w:pPr>
      <w:r w:rsidRPr="00AD2441">
        <w:rPr>
          <w:noProof/>
        </w:rPr>
        <w:t xml:space="preserve">Hosoda, Y., Yoshikawa, M., Miyake, M., Tabara, Y., Shimada, N., Zhao, W., . . . Akagi, T. (2018). CCDC102B confers risk of low vision and blindness in high myopia. </w:t>
      </w:r>
      <w:r w:rsidRPr="00AD2441">
        <w:rPr>
          <w:i/>
          <w:noProof/>
        </w:rPr>
        <w:t>Nature communications, 9</w:t>
      </w:r>
      <w:r w:rsidRPr="00AD2441">
        <w:rPr>
          <w:noProof/>
        </w:rPr>
        <w:t xml:space="preserve">(1), 1-7. </w:t>
      </w:r>
    </w:p>
    <w:p w14:paraId="175FD770" w14:textId="77777777" w:rsidR="00AD2441" w:rsidRPr="00AD2441" w:rsidRDefault="00AD2441" w:rsidP="00AD2441">
      <w:pPr>
        <w:pStyle w:val="EndNoteBibliography"/>
        <w:ind w:left="720" w:hanging="720"/>
        <w:rPr>
          <w:noProof/>
        </w:rPr>
      </w:pPr>
      <w:r w:rsidRPr="00AD2441">
        <w:rPr>
          <w:noProof/>
        </w:rPr>
        <w:t xml:space="preserve">Inai, A., Tochigi, M., Kuwabara, H., Nishimura, F., Kato, K., Eriguchi, Y., . . . Kano, Y. (2015). Analysis of SLITRK1 in Japanese patients with Tourette syndrome using a next-generation sequencer. </w:t>
      </w:r>
      <w:r w:rsidRPr="00AD2441">
        <w:rPr>
          <w:i/>
          <w:noProof/>
        </w:rPr>
        <w:t>Psychiatr Genet, 25</w:t>
      </w:r>
      <w:r w:rsidRPr="00AD2441">
        <w:rPr>
          <w:noProof/>
        </w:rPr>
        <w:t>(6), 256-258. doi:10.1097/ypg.0000000000000104</w:t>
      </w:r>
    </w:p>
    <w:p w14:paraId="5A377769" w14:textId="77777777" w:rsidR="00AD2441" w:rsidRPr="00AD2441" w:rsidRDefault="00AD2441" w:rsidP="00AD2441">
      <w:pPr>
        <w:pStyle w:val="EndNoteBibliography"/>
        <w:ind w:left="720" w:hanging="720"/>
        <w:rPr>
          <w:noProof/>
        </w:rPr>
      </w:pPr>
      <w:r w:rsidRPr="00AD2441">
        <w:rPr>
          <w:noProof/>
        </w:rPr>
        <w:t xml:space="preserve">Johnsson, M., Gering, E., Willis, P., Lopez, S., Van Dorp, L., Hellenthal, G., . . . Wright, D. (2016). Feralisation targets different genomic loci to domestication in the chicken. </w:t>
      </w:r>
      <w:r w:rsidRPr="00AD2441">
        <w:rPr>
          <w:i/>
          <w:noProof/>
        </w:rPr>
        <w:t>Nature communications, 7</w:t>
      </w:r>
      <w:r w:rsidRPr="00AD2441">
        <w:rPr>
          <w:noProof/>
        </w:rPr>
        <w:t>, 12950. doi:10.1038/ncomms12950</w:t>
      </w:r>
    </w:p>
    <w:p w14:paraId="6CBCFB76" w14:textId="2DBA1D15" w:rsidR="00AD2441" w:rsidRPr="00AD2441" w:rsidRDefault="00A66B0F" w:rsidP="00AD2441">
      <w:pPr>
        <w:pStyle w:val="EndNoteBibliography"/>
        <w:ind w:left="720" w:hanging="720"/>
        <w:rPr>
          <w:noProof/>
        </w:rPr>
      </w:pPr>
      <w:hyperlink r:id="rId16" w:anchor="supplementary-information" w:history="1">
        <w:r w:rsidR="00AD2441" w:rsidRPr="00AD2441">
          <w:rPr>
            <w:rStyle w:val="Hyperlink"/>
            <w:noProof/>
            <w:lang w:val="sv-SE"/>
          </w:rPr>
          <w:t>http://www.nature.com/articles/ncomms12950 - supplementary-information</w:t>
        </w:r>
      </w:hyperlink>
    </w:p>
    <w:p w14:paraId="779EFD48" w14:textId="77777777" w:rsidR="00AD2441" w:rsidRPr="00AD2441" w:rsidRDefault="00AD2441" w:rsidP="00AD2441">
      <w:pPr>
        <w:pStyle w:val="EndNoteBibliography"/>
        <w:ind w:left="720" w:hanging="720"/>
        <w:rPr>
          <w:noProof/>
        </w:rPr>
      </w:pPr>
      <w:r w:rsidRPr="00AD2441">
        <w:rPr>
          <w:noProof/>
        </w:rPr>
        <w:t xml:space="preserve">Johnsson, M., Gustafson, I., Rubin, C.-J., Sahlqvist, A.-S., Jonsson, K. B., Kerje, S., . . . Wright, D. (2012). A Sexual Ornament in Chickens Is Affected by Pleiotropic Alleles at HAO1 and BMP2, Selected during Domestication. </w:t>
      </w:r>
      <w:r w:rsidRPr="00AD2441">
        <w:rPr>
          <w:i/>
          <w:noProof/>
        </w:rPr>
        <w:t>PLoS Genetics, 8</w:t>
      </w:r>
      <w:r w:rsidRPr="00AD2441">
        <w:rPr>
          <w:noProof/>
        </w:rPr>
        <w:t>(8), e1002914. doi:10.1371/journal.pgen.1002914</w:t>
      </w:r>
    </w:p>
    <w:p w14:paraId="5FF81BB2" w14:textId="77777777" w:rsidR="00AD2441" w:rsidRPr="00AD2441" w:rsidRDefault="00AD2441" w:rsidP="00AD2441">
      <w:pPr>
        <w:pStyle w:val="EndNoteBibliography"/>
        <w:ind w:left="720" w:hanging="720"/>
        <w:rPr>
          <w:noProof/>
        </w:rPr>
      </w:pPr>
      <w:r w:rsidRPr="00AD2441">
        <w:rPr>
          <w:noProof/>
        </w:rPr>
        <w:t xml:space="preserve">Johnsson, M., Henriksen, R., Fogelholm, J., Höglund, A., Jensen, P., &amp; Wright, D. (2018). Genetics and Genomics of Social Behavior in a Chicken Model. </w:t>
      </w:r>
      <w:r w:rsidRPr="00AD2441">
        <w:rPr>
          <w:i/>
          <w:noProof/>
        </w:rPr>
        <w:t>Genetics, 209</w:t>
      </w:r>
      <w:r w:rsidRPr="00AD2441">
        <w:rPr>
          <w:noProof/>
        </w:rPr>
        <w:t>(1), 209-221. doi:10.1534/genetics.118.300810</w:t>
      </w:r>
    </w:p>
    <w:p w14:paraId="07A885BB" w14:textId="77777777" w:rsidR="00AD2441" w:rsidRPr="00AD2441" w:rsidRDefault="00AD2441" w:rsidP="00AD2441">
      <w:pPr>
        <w:pStyle w:val="EndNoteBibliography"/>
        <w:ind w:left="720" w:hanging="720"/>
        <w:rPr>
          <w:noProof/>
        </w:rPr>
      </w:pPr>
      <w:r w:rsidRPr="00AD2441">
        <w:rPr>
          <w:noProof/>
        </w:rPr>
        <w:t xml:space="preserve">Johnsson, M., Jonsson, K. B., Andersson, L., Jensen, P., &amp; Wright, D. (2015). Genetic Regulation of Bone Metabolism in the Chicken: Similarities and Differences to </w:t>
      </w:r>
      <w:r w:rsidRPr="00AD2441">
        <w:rPr>
          <w:noProof/>
        </w:rPr>
        <w:lastRenderedPageBreak/>
        <w:t xml:space="preserve">Mammalian Systems. </w:t>
      </w:r>
      <w:r w:rsidRPr="00AD2441">
        <w:rPr>
          <w:i/>
          <w:noProof/>
        </w:rPr>
        <w:t>PLoS Genetics, 11</w:t>
      </w:r>
      <w:r w:rsidRPr="00AD2441">
        <w:rPr>
          <w:noProof/>
        </w:rPr>
        <w:t>(5), e1005250. doi:10.1371/journal.pgen.1005250</w:t>
      </w:r>
    </w:p>
    <w:p w14:paraId="08BF755F" w14:textId="77777777" w:rsidR="00AD2441" w:rsidRPr="00AD2441" w:rsidRDefault="00AD2441" w:rsidP="00AD2441">
      <w:pPr>
        <w:pStyle w:val="EndNoteBibliography"/>
        <w:ind w:left="720" w:hanging="720"/>
        <w:rPr>
          <w:noProof/>
        </w:rPr>
      </w:pPr>
      <w:r w:rsidRPr="00AD2441">
        <w:rPr>
          <w:noProof/>
        </w:rPr>
        <w:t xml:space="preserve">Johnsson, M., Rubin, C. J., Höglund, A., Sahlqvist, A. S., Jonsson, K., Kerje, S., . . . Wright, D. (2014). The role of pleiotropy and linkage in genes affecting a sexual ornament and bone allocation in the chicken. </w:t>
      </w:r>
      <w:r w:rsidRPr="00AD2441">
        <w:rPr>
          <w:i/>
          <w:noProof/>
        </w:rPr>
        <w:t>Molecular Ecology, 23</w:t>
      </w:r>
      <w:r w:rsidRPr="00AD2441">
        <w:rPr>
          <w:noProof/>
        </w:rPr>
        <w:t xml:space="preserve">(9), 2275-2286. </w:t>
      </w:r>
    </w:p>
    <w:p w14:paraId="73D6665A" w14:textId="77777777" w:rsidR="00AD2441" w:rsidRPr="00AD2441" w:rsidRDefault="00AD2441" w:rsidP="00AD2441">
      <w:pPr>
        <w:pStyle w:val="EndNoteBibliography"/>
        <w:ind w:left="720" w:hanging="720"/>
        <w:rPr>
          <w:noProof/>
        </w:rPr>
      </w:pPr>
      <w:r w:rsidRPr="00AD2441">
        <w:rPr>
          <w:noProof/>
        </w:rPr>
        <w:t xml:space="preserve">Johnsson, M., Williams, M. J., Jensen, P., &amp; Wright, D. (2016). Genetical Genomics of Behavior: A novel chicken genomic model for anxiety behavior. </w:t>
      </w:r>
      <w:r w:rsidRPr="00AD2441">
        <w:rPr>
          <w:i/>
          <w:noProof/>
        </w:rPr>
        <w:t>Genetics, 202</w:t>
      </w:r>
      <w:r w:rsidRPr="00AD2441">
        <w:rPr>
          <w:noProof/>
        </w:rPr>
        <w:t xml:space="preserve">(1), 327-340. </w:t>
      </w:r>
    </w:p>
    <w:p w14:paraId="2B23F29D" w14:textId="77777777" w:rsidR="00AD2441" w:rsidRPr="00AD2441" w:rsidRDefault="00AD2441" w:rsidP="00AD2441">
      <w:pPr>
        <w:pStyle w:val="EndNoteBibliography"/>
        <w:ind w:left="720" w:hanging="720"/>
        <w:rPr>
          <w:noProof/>
        </w:rPr>
      </w:pPr>
      <w:r w:rsidRPr="00AD2441">
        <w:rPr>
          <w:noProof/>
        </w:rPr>
        <w:t xml:space="preserve">Katayama, K., Yamada, K., Ornthanalai, V. G., Inoue, T., Ota, M., Murphy, N. P., &amp; Aruga, J. (2010). Slitrk1-deficient mice display elevated anxiety-like behavior and noradrenergic abnormalities. </w:t>
      </w:r>
      <w:r w:rsidRPr="00AD2441">
        <w:rPr>
          <w:i/>
          <w:noProof/>
        </w:rPr>
        <w:t>Mol Psychiatry, 15</w:t>
      </w:r>
      <w:r w:rsidRPr="00AD2441">
        <w:rPr>
          <w:noProof/>
        </w:rPr>
        <w:t>(2), 177-184. doi:10.1038/mp.2008.97</w:t>
      </w:r>
    </w:p>
    <w:p w14:paraId="38DB5D40" w14:textId="77777777" w:rsidR="00AD2441" w:rsidRPr="00AD2441" w:rsidRDefault="00AD2441" w:rsidP="00AD2441">
      <w:pPr>
        <w:pStyle w:val="EndNoteBibliography"/>
        <w:ind w:left="720" w:hanging="720"/>
        <w:rPr>
          <w:noProof/>
        </w:rPr>
      </w:pPr>
      <w:r w:rsidRPr="00AD2441">
        <w:rPr>
          <w:noProof/>
        </w:rPr>
        <w:t xml:space="preserve">Lamar, T., Vanoye, C. G., Calhoun, J., Wong, J. C., Dutton, S. B. B., Jorge, B. S., . . . Kearney, J. A. (2017). SCN3A deficiency associated with increased seizure susceptibility. </w:t>
      </w:r>
      <w:r w:rsidRPr="00AD2441">
        <w:rPr>
          <w:i/>
          <w:noProof/>
        </w:rPr>
        <w:t>Neurobiol Dis, 102</w:t>
      </w:r>
      <w:r w:rsidRPr="00AD2441">
        <w:rPr>
          <w:noProof/>
        </w:rPr>
        <w:t>, 38-48. doi:10.1016/j.nbd.2017.02.006</w:t>
      </w:r>
    </w:p>
    <w:p w14:paraId="2919D942" w14:textId="77777777" w:rsidR="00AD2441" w:rsidRPr="00AD2441" w:rsidRDefault="00AD2441" w:rsidP="00AD2441">
      <w:pPr>
        <w:pStyle w:val="EndNoteBibliography"/>
        <w:ind w:left="720" w:hanging="720"/>
        <w:rPr>
          <w:noProof/>
        </w:rPr>
      </w:pPr>
      <w:r w:rsidRPr="00AD2441">
        <w:rPr>
          <w:noProof/>
        </w:rPr>
        <w:t xml:space="preserve">Lanktree, M., Squassina, A., Krinsky, M., Strauss, J., Jain, U., Macciardi, F., . . . Muglia, P. (2008). Association study of brain-derived neurotrophic factor (BDNF) and LIN-7 homolog (LIN-7) genes with adult attention-deficit/hyperactivity disorder. </w:t>
      </w:r>
      <w:r w:rsidRPr="00AD2441">
        <w:rPr>
          <w:i/>
          <w:noProof/>
        </w:rPr>
        <w:t>Am J Med Genet B Neuropsychiatr Genet, 147b</w:t>
      </w:r>
      <w:r w:rsidRPr="00AD2441">
        <w:rPr>
          <w:noProof/>
        </w:rPr>
        <w:t>(6), 945-951. doi:10.1002/ajmg.b.30723</w:t>
      </w:r>
    </w:p>
    <w:p w14:paraId="121A4354" w14:textId="77777777" w:rsidR="00AD2441" w:rsidRPr="00AD2441" w:rsidRDefault="00AD2441" w:rsidP="00AD2441">
      <w:pPr>
        <w:pStyle w:val="EndNoteBibliography"/>
        <w:ind w:left="720" w:hanging="720"/>
        <w:rPr>
          <w:noProof/>
        </w:rPr>
      </w:pPr>
      <w:r w:rsidRPr="00AD2441">
        <w:rPr>
          <w:noProof/>
        </w:rPr>
        <w:t xml:space="preserve">Lawson, D. J., Hellenthal, G., Myers, S., &amp; Falush, D. (2012). Inference of population structure using dense haplotype data. </w:t>
      </w:r>
      <w:r w:rsidRPr="00AD2441">
        <w:rPr>
          <w:i/>
          <w:noProof/>
        </w:rPr>
        <w:t>PLoS Genet, 8</w:t>
      </w:r>
      <w:r w:rsidRPr="00AD2441">
        <w:rPr>
          <w:noProof/>
        </w:rPr>
        <w:t xml:space="preserve">(1), e1002453. </w:t>
      </w:r>
    </w:p>
    <w:p w14:paraId="4BA0EC56" w14:textId="77777777" w:rsidR="00AD2441" w:rsidRPr="00AD2441" w:rsidRDefault="00AD2441" w:rsidP="00AD2441">
      <w:pPr>
        <w:pStyle w:val="EndNoteBibliography"/>
        <w:ind w:left="720" w:hanging="720"/>
        <w:rPr>
          <w:noProof/>
        </w:rPr>
      </w:pPr>
      <w:r w:rsidRPr="00AD2441">
        <w:rPr>
          <w:noProof/>
        </w:rPr>
        <w:t xml:space="preserve">Li, J., Yoshikawa, A., Brennan, M. D., Ramsey, T. L., &amp; Meltzer, H. Y. (2018). Genetic predictors of antipsychotic response to lurasidone identified in a genome wide association study and by schizophrenia risk genes. </w:t>
      </w:r>
      <w:r w:rsidRPr="00AD2441">
        <w:rPr>
          <w:i/>
          <w:noProof/>
        </w:rPr>
        <w:t>Schizophr Res, 192</w:t>
      </w:r>
      <w:r w:rsidRPr="00AD2441">
        <w:rPr>
          <w:noProof/>
        </w:rPr>
        <w:t>, 194-204. doi:10.1016/j.schres.2017.04.009</w:t>
      </w:r>
    </w:p>
    <w:p w14:paraId="4FF13C8B" w14:textId="77777777" w:rsidR="00AD2441" w:rsidRPr="00AD2441" w:rsidRDefault="00AD2441" w:rsidP="00AD2441">
      <w:pPr>
        <w:pStyle w:val="EndNoteBibliography"/>
        <w:ind w:left="720" w:hanging="720"/>
        <w:rPr>
          <w:noProof/>
        </w:rPr>
      </w:pPr>
      <w:r w:rsidRPr="00AD2441">
        <w:rPr>
          <w:noProof/>
        </w:rPr>
        <w:t xml:space="preserve">Li, Z., Zhang, W., &amp; Mulholland, M. W. (2015). LGR4 and Its Role in Intestinal Protection and Energy Metabolism. </w:t>
      </w:r>
      <w:r w:rsidRPr="00AD2441">
        <w:rPr>
          <w:i/>
          <w:noProof/>
        </w:rPr>
        <w:t>Front Endocrinol (Lausanne), 6</w:t>
      </w:r>
      <w:r w:rsidRPr="00AD2441">
        <w:rPr>
          <w:noProof/>
        </w:rPr>
        <w:t>, 131. doi:10.3389/fendo.2015.00131</w:t>
      </w:r>
    </w:p>
    <w:p w14:paraId="141DCCCF" w14:textId="77777777" w:rsidR="00AD2441" w:rsidRPr="00AD2441" w:rsidRDefault="00AD2441" w:rsidP="00AD2441">
      <w:pPr>
        <w:pStyle w:val="EndNoteBibliography"/>
        <w:ind w:left="720" w:hanging="720"/>
        <w:rPr>
          <w:noProof/>
        </w:rPr>
      </w:pPr>
      <w:r w:rsidRPr="00AD2441">
        <w:rPr>
          <w:noProof/>
        </w:rPr>
        <w:t xml:space="preserve">Libman-Sokołowska, M., Drozdowicz, E., &amp; Nasierowski, T. (2015). BDNF as a biomarker in the course and treatment of schizophrenia. </w:t>
      </w:r>
      <w:r w:rsidRPr="00AD2441">
        <w:rPr>
          <w:i/>
          <w:noProof/>
        </w:rPr>
        <w:t>Psychiatr Pol, 49</w:t>
      </w:r>
      <w:r w:rsidRPr="00AD2441">
        <w:rPr>
          <w:noProof/>
        </w:rPr>
        <w:t>(6), 1149-1158. doi:10.12740/pp/37705</w:t>
      </w:r>
    </w:p>
    <w:p w14:paraId="76EC5BEC" w14:textId="77777777" w:rsidR="00AD2441" w:rsidRPr="00AD2441" w:rsidRDefault="00AD2441" w:rsidP="00AD2441">
      <w:pPr>
        <w:pStyle w:val="EndNoteBibliography"/>
        <w:ind w:left="720" w:hanging="720"/>
        <w:rPr>
          <w:noProof/>
        </w:rPr>
      </w:pPr>
      <w:r w:rsidRPr="00AD2441">
        <w:rPr>
          <w:noProof/>
        </w:rPr>
        <w:t xml:space="preserve">Luboshits, G., &amp; Benayahu, D. (2007). MS-KIF18A, a kinesin, is associated with estrogen receptor. </w:t>
      </w:r>
      <w:r w:rsidRPr="00AD2441">
        <w:rPr>
          <w:i/>
          <w:noProof/>
        </w:rPr>
        <w:t>J Cell Biochem, 100</w:t>
      </w:r>
      <w:r w:rsidRPr="00AD2441">
        <w:rPr>
          <w:noProof/>
        </w:rPr>
        <w:t>(3), 693-702. doi:10.1002/jcb.21000</w:t>
      </w:r>
    </w:p>
    <w:p w14:paraId="05E472C2" w14:textId="77777777" w:rsidR="00AD2441" w:rsidRPr="00AD2441" w:rsidRDefault="00AD2441" w:rsidP="00AD2441">
      <w:pPr>
        <w:pStyle w:val="EndNoteBibliography"/>
        <w:ind w:left="720" w:hanging="720"/>
        <w:rPr>
          <w:noProof/>
          <w:lang w:val="sv-SE"/>
        </w:rPr>
      </w:pPr>
      <w:r w:rsidRPr="00AD2441">
        <w:rPr>
          <w:noProof/>
        </w:rPr>
        <w:t xml:space="preserve">Luo, J., Yang, Z., Ma, Y., Yue, Z., Lin, H., Qu, G., . . . Liu, M. (2016). LGR4 is a receptor for RANKL and negatively regulates osteoclast differentiation and bone resorption. </w:t>
      </w:r>
      <w:r w:rsidRPr="00AD2441">
        <w:rPr>
          <w:i/>
          <w:noProof/>
          <w:lang w:val="sv-SE"/>
        </w:rPr>
        <w:t>Nat Med, 22</w:t>
      </w:r>
      <w:r w:rsidRPr="00AD2441">
        <w:rPr>
          <w:noProof/>
          <w:lang w:val="sv-SE"/>
        </w:rPr>
        <w:t>(5), 539-546. doi:10.1038/nm.4076</w:t>
      </w:r>
    </w:p>
    <w:p w14:paraId="490075AD" w14:textId="77777777" w:rsidR="00AD2441" w:rsidRPr="00AD2441" w:rsidRDefault="00AD2441" w:rsidP="00AD2441">
      <w:pPr>
        <w:pStyle w:val="EndNoteBibliography"/>
        <w:ind w:left="720" w:hanging="720"/>
        <w:rPr>
          <w:noProof/>
        </w:rPr>
      </w:pPr>
      <w:r w:rsidRPr="00AD2441">
        <w:rPr>
          <w:noProof/>
          <w:lang w:val="sv-SE"/>
        </w:rPr>
        <w:t xml:space="preserve">Mahler, D. L., Ingram, T., Revell, L. J., &amp; Losos, J. B. (2013). </w:t>
      </w:r>
      <w:r w:rsidRPr="00AD2441">
        <w:rPr>
          <w:noProof/>
        </w:rPr>
        <w:t xml:space="preserve">Exceptional convergence on the macroevolutionary landscape in island lizard radiations. </w:t>
      </w:r>
      <w:r w:rsidRPr="00AD2441">
        <w:rPr>
          <w:i/>
          <w:noProof/>
        </w:rPr>
        <w:t>Science, 341</w:t>
      </w:r>
      <w:r w:rsidRPr="00AD2441">
        <w:rPr>
          <w:noProof/>
        </w:rPr>
        <w:t xml:space="preserve">(6143), 292-295. </w:t>
      </w:r>
    </w:p>
    <w:p w14:paraId="3C83781B" w14:textId="77777777" w:rsidR="00AD2441" w:rsidRPr="00AD2441" w:rsidRDefault="00AD2441" w:rsidP="00AD2441">
      <w:pPr>
        <w:pStyle w:val="EndNoteBibliography"/>
        <w:ind w:left="720" w:hanging="720"/>
        <w:rPr>
          <w:noProof/>
        </w:rPr>
      </w:pPr>
      <w:r w:rsidRPr="00AD2441">
        <w:rPr>
          <w:noProof/>
        </w:rPr>
        <w:t xml:space="preserve">Melo-Felippe, F. B., Fontenelle, L. F., &amp; Kohlrausch, F. B. (2019). Gene variations in PBX1, LMX1A and SLITRK1 are associated with obsessive-compulsive disorder and its clinical features. </w:t>
      </w:r>
      <w:r w:rsidRPr="00AD2441">
        <w:rPr>
          <w:i/>
          <w:noProof/>
        </w:rPr>
        <w:t>J Clin Neurosci, 61</w:t>
      </w:r>
      <w:r w:rsidRPr="00AD2441">
        <w:rPr>
          <w:noProof/>
        </w:rPr>
        <w:t>, 180-185. doi:10.1016/j.jocn.2018.10.042</w:t>
      </w:r>
    </w:p>
    <w:p w14:paraId="081EE768" w14:textId="77777777" w:rsidR="00AD2441" w:rsidRPr="00AD2441" w:rsidRDefault="00AD2441" w:rsidP="00AD2441">
      <w:pPr>
        <w:pStyle w:val="EndNoteBibliography"/>
        <w:ind w:left="720" w:hanging="720"/>
        <w:rPr>
          <w:noProof/>
        </w:rPr>
      </w:pPr>
      <w:r w:rsidRPr="00AD2441">
        <w:rPr>
          <w:noProof/>
        </w:rPr>
        <w:t xml:space="preserve">Mizuno, M., Matsumoto, A., Hamada, N., Ito, H., Miyauchi, A., Jimbo, E. F., . . . Nagata, K. (2015). Role of an adaptor protein Lin-7B in brain development: possible involvement in autism spectrum disorders. </w:t>
      </w:r>
      <w:r w:rsidRPr="00AD2441">
        <w:rPr>
          <w:i/>
          <w:noProof/>
        </w:rPr>
        <w:t>J Neurochem, 132</w:t>
      </w:r>
      <w:r w:rsidRPr="00AD2441">
        <w:rPr>
          <w:noProof/>
        </w:rPr>
        <w:t>(1), 61-69. doi:10.1111/jnc.12943</w:t>
      </w:r>
    </w:p>
    <w:p w14:paraId="48862398" w14:textId="77777777" w:rsidR="00AD2441" w:rsidRPr="00AD2441" w:rsidRDefault="00AD2441" w:rsidP="00AD2441">
      <w:pPr>
        <w:pStyle w:val="EndNoteBibliography"/>
        <w:ind w:left="720" w:hanging="720"/>
        <w:rPr>
          <w:noProof/>
          <w:lang w:val="sv-SE"/>
        </w:rPr>
      </w:pPr>
      <w:r w:rsidRPr="00AD2441">
        <w:rPr>
          <w:noProof/>
        </w:rPr>
        <w:t xml:space="preserve">Mondal, A. C., &amp; Fatima, M. (2019). Direct and indirect evidences of BDNF and NGF as key modulators in depression: role of antidepressants treatment. </w:t>
      </w:r>
      <w:r w:rsidRPr="00AD2441">
        <w:rPr>
          <w:i/>
          <w:noProof/>
          <w:lang w:val="sv-SE"/>
        </w:rPr>
        <w:t>Int J Neurosci, 129</w:t>
      </w:r>
      <w:r w:rsidRPr="00AD2441">
        <w:rPr>
          <w:noProof/>
          <w:lang w:val="sv-SE"/>
        </w:rPr>
        <w:t>(3), 283-296. doi:10.1080/00207454.2018.1527328</w:t>
      </w:r>
    </w:p>
    <w:p w14:paraId="48013F0D" w14:textId="77777777" w:rsidR="00AD2441" w:rsidRPr="00AD2441" w:rsidRDefault="00AD2441" w:rsidP="00AD2441">
      <w:pPr>
        <w:pStyle w:val="EndNoteBibliography"/>
        <w:ind w:left="720" w:hanging="720"/>
        <w:rPr>
          <w:noProof/>
        </w:rPr>
      </w:pPr>
      <w:r w:rsidRPr="00AD2441">
        <w:rPr>
          <w:noProof/>
          <w:lang w:val="sv-SE"/>
        </w:rPr>
        <w:t xml:space="preserve">Nickel, K., Tebartz van Elst, L., Domschke, K., Gläser, B., Stock, F., Endres, D., . . . </w:t>
      </w:r>
      <w:r w:rsidRPr="00AD2441">
        <w:rPr>
          <w:noProof/>
        </w:rPr>
        <w:t xml:space="preserve">Riedel, A. (2018). Heterozygous deletion of SCN2A and SCN3A in a patient with autism </w:t>
      </w:r>
      <w:r w:rsidRPr="00AD2441">
        <w:rPr>
          <w:noProof/>
        </w:rPr>
        <w:lastRenderedPageBreak/>
        <w:t xml:space="preserve">spectrum disorder and Tourette syndrome: a case report. </w:t>
      </w:r>
      <w:r w:rsidRPr="00AD2441">
        <w:rPr>
          <w:i/>
          <w:noProof/>
        </w:rPr>
        <w:t>BMC Psychiatry, 18</w:t>
      </w:r>
      <w:r w:rsidRPr="00AD2441">
        <w:rPr>
          <w:noProof/>
        </w:rPr>
        <w:t>(1), 248. doi:10.1186/s12888-018-1822-8</w:t>
      </w:r>
    </w:p>
    <w:p w14:paraId="29DE90FD" w14:textId="77777777" w:rsidR="00AD2441" w:rsidRPr="00AD2441" w:rsidRDefault="00AD2441" w:rsidP="00AD2441">
      <w:pPr>
        <w:pStyle w:val="EndNoteBibliography"/>
        <w:ind w:left="720" w:hanging="720"/>
        <w:rPr>
          <w:noProof/>
        </w:rPr>
      </w:pPr>
      <w:r w:rsidRPr="00AD2441">
        <w:rPr>
          <w:noProof/>
        </w:rPr>
        <w:t xml:space="preserve">Otsuka, A., Jinguji, A., Maejima, Y., Kasahara, Y., Shimomura, K., Hidema, S., &amp; Nishimori, K. (2019). LGR4 is essential for R-spondin1-mediated suppression of food intake via pro-opiomelanocortin. </w:t>
      </w:r>
      <w:r w:rsidRPr="00AD2441">
        <w:rPr>
          <w:i/>
          <w:noProof/>
        </w:rPr>
        <w:t>Biosci Biotechnol Biochem, 83</w:t>
      </w:r>
      <w:r w:rsidRPr="00AD2441">
        <w:rPr>
          <w:noProof/>
        </w:rPr>
        <w:t>(7), 1336-1342. doi:10.1080/09168451.2019.1591266</w:t>
      </w:r>
    </w:p>
    <w:p w14:paraId="537A0553" w14:textId="77777777" w:rsidR="00AD2441" w:rsidRPr="00AD2441" w:rsidRDefault="00AD2441" w:rsidP="00AD2441">
      <w:pPr>
        <w:pStyle w:val="EndNoteBibliography"/>
        <w:ind w:left="720" w:hanging="720"/>
        <w:rPr>
          <w:noProof/>
        </w:rPr>
      </w:pPr>
      <w:r w:rsidRPr="00AD2441">
        <w:rPr>
          <w:noProof/>
        </w:rPr>
        <w:t xml:space="preserve">Ozomaro, U., Cai, G., Kajiwara, Y., Yoon, S., Makarov, V., Delorme, R., . . . Grice, D. E. (2013). Characterization of SLITRK1 variation in obsessive-compulsive disorder. </w:t>
      </w:r>
      <w:r w:rsidRPr="00AD2441">
        <w:rPr>
          <w:i/>
          <w:noProof/>
        </w:rPr>
        <w:t>PLoS ONE, 8</w:t>
      </w:r>
      <w:r w:rsidRPr="00AD2441">
        <w:rPr>
          <w:noProof/>
        </w:rPr>
        <w:t>(8), e70376. doi:10.1371/journal.pone.0070376</w:t>
      </w:r>
    </w:p>
    <w:p w14:paraId="114F8196" w14:textId="77777777" w:rsidR="00AD2441" w:rsidRPr="00AD2441" w:rsidRDefault="00AD2441" w:rsidP="00AD2441">
      <w:pPr>
        <w:pStyle w:val="EndNoteBibliography"/>
        <w:ind w:left="720" w:hanging="720"/>
        <w:rPr>
          <w:noProof/>
        </w:rPr>
      </w:pPr>
      <w:r w:rsidRPr="00AD2441">
        <w:rPr>
          <w:noProof/>
        </w:rPr>
        <w:t xml:space="preserve">Paschou, P. (2013). The genetic basis of Gilles de la Tourette Syndrome. </w:t>
      </w:r>
      <w:r w:rsidRPr="00AD2441">
        <w:rPr>
          <w:i/>
          <w:noProof/>
        </w:rPr>
        <w:t>Neurosci Biobehav Rev, 37</w:t>
      </w:r>
      <w:r w:rsidRPr="00AD2441">
        <w:rPr>
          <w:noProof/>
        </w:rPr>
        <w:t>(6), 1026-1039. doi:10.1016/j.neubiorev.2013.01.016</w:t>
      </w:r>
    </w:p>
    <w:p w14:paraId="72590076" w14:textId="77777777" w:rsidR="00AD2441" w:rsidRPr="00AD2441" w:rsidRDefault="00AD2441" w:rsidP="00AD2441">
      <w:pPr>
        <w:pStyle w:val="EndNoteBibliography"/>
        <w:ind w:left="720" w:hanging="720"/>
        <w:rPr>
          <w:noProof/>
        </w:rPr>
      </w:pPr>
      <w:r w:rsidRPr="00AD2441">
        <w:rPr>
          <w:noProof/>
        </w:rPr>
        <w:t xml:space="preserve">Pizzari, T., Cornwallis, C. K., Lovlie, H., Jakobsson, S., &amp; Birkhead, T. R. (2003). Sophisticated sperm allocation in male fowl. </w:t>
      </w:r>
      <w:r w:rsidRPr="00AD2441">
        <w:rPr>
          <w:i/>
          <w:noProof/>
        </w:rPr>
        <w:t>Nature, 426</w:t>
      </w:r>
      <w:r w:rsidRPr="00AD2441">
        <w:rPr>
          <w:noProof/>
        </w:rPr>
        <w:t xml:space="preserve">, 70-73. </w:t>
      </w:r>
    </w:p>
    <w:p w14:paraId="617FB152" w14:textId="77777777" w:rsidR="00AD2441" w:rsidRPr="00AD2441" w:rsidRDefault="00AD2441" w:rsidP="00AD2441">
      <w:pPr>
        <w:pStyle w:val="EndNoteBibliography"/>
        <w:ind w:left="720" w:hanging="720"/>
        <w:rPr>
          <w:noProof/>
        </w:rPr>
      </w:pPr>
      <w:r w:rsidRPr="00AD2441">
        <w:rPr>
          <w:noProof/>
        </w:rPr>
        <w:t xml:space="preserve">Proenca, C. C., Gao, K. P., Shmelkov, S. V., Rafii, S., &amp; Lee, F. S. (2011). Slitrks as emerging candidate genes involved in neuropsychiatric disorders. </w:t>
      </w:r>
      <w:r w:rsidRPr="00AD2441">
        <w:rPr>
          <w:i/>
          <w:noProof/>
        </w:rPr>
        <w:t>Trends Neurosci, 34</w:t>
      </w:r>
      <w:r w:rsidRPr="00AD2441">
        <w:rPr>
          <w:noProof/>
        </w:rPr>
        <w:t>(3), 143-153. doi:10.1016/j.tins.2011.01.001</w:t>
      </w:r>
    </w:p>
    <w:p w14:paraId="138C7DF4" w14:textId="77777777" w:rsidR="00AD2441" w:rsidRPr="00AD2441" w:rsidRDefault="00AD2441" w:rsidP="00AD2441">
      <w:pPr>
        <w:pStyle w:val="EndNoteBibliography"/>
        <w:ind w:left="720" w:hanging="720"/>
        <w:rPr>
          <w:noProof/>
        </w:rPr>
      </w:pPr>
      <w:r w:rsidRPr="00AD2441">
        <w:rPr>
          <w:noProof/>
        </w:rPr>
        <w:t>Quinlan, A. R. (2014). BEDTools: the Swiss</w:t>
      </w:r>
      <w:r w:rsidRPr="00AD2441">
        <w:rPr>
          <w:rFonts w:ascii="Calibri" w:eastAsia="Calibri" w:hAnsi="Calibri" w:cs="Calibri"/>
          <w:noProof/>
        </w:rPr>
        <w:t>‐</w:t>
      </w:r>
      <w:r w:rsidRPr="00AD2441">
        <w:rPr>
          <w:noProof/>
        </w:rPr>
        <w:t xml:space="preserve">army tool for genome feature analysis. </w:t>
      </w:r>
      <w:r w:rsidRPr="00AD2441">
        <w:rPr>
          <w:i/>
          <w:noProof/>
        </w:rPr>
        <w:t>Current protocols in bioinformatics, 47</w:t>
      </w:r>
      <w:r w:rsidRPr="00AD2441">
        <w:rPr>
          <w:noProof/>
        </w:rPr>
        <w:t xml:space="preserve">(1), 11.12. 11-11.12. 34. </w:t>
      </w:r>
    </w:p>
    <w:p w14:paraId="2D7B6C3E" w14:textId="77777777" w:rsidR="00AD2441" w:rsidRPr="00AD2441" w:rsidRDefault="00AD2441" w:rsidP="00AD2441">
      <w:pPr>
        <w:pStyle w:val="EndNoteBibliography"/>
        <w:ind w:left="720" w:hanging="720"/>
        <w:rPr>
          <w:noProof/>
        </w:rPr>
      </w:pPr>
      <w:r w:rsidRPr="00AD2441">
        <w:rPr>
          <w:noProof/>
        </w:rPr>
        <w:t xml:space="preserve">Rausch, T., Zichner, T., Schlattl, A., Stütz, A. M., Benes, V., &amp; Korbel, J. O. (2012). DELLY: structural variant discovery by integrated paired-end and split-read analysis. </w:t>
      </w:r>
      <w:r w:rsidRPr="00AD2441">
        <w:rPr>
          <w:i/>
          <w:noProof/>
        </w:rPr>
        <w:t>Bioinformatics, 28</w:t>
      </w:r>
      <w:r w:rsidRPr="00AD2441">
        <w:rPr>
          <w:noProof/>
        </w:rPr>
        <w:t xml:space="preserve">(18), i333-i339. </w:t>
      </w:r>
    </w:p>
    <w:p w14:paraId="3016C1F9" w14:textId="77777777" w:rsidR="00AD2441" w:rsidRPr="00AD2441" w:rsidRDefault="00AD2441" w:rsidP="00AD2441">
      <w:pPr>
        <w:pStyle w:val="EndNoteBibliography"/>
        <w:ind w:left="720" w:hanging="720"/>
        <w:rPr>
          <w:noProof/>
        </w:rPr>
      </w:pPr>
      <w:r w:rsidRPr="00AD2441">
        <w:rPr>
          <w:noProof/>
        </w:rPr>
        <w:t xml:space="preserve">Reim, D., &amp; Schmeisser, M. J. (2017). Neurotrophic Factors in Mouse Models of Autism Spectrum Disorder: Focus on BDNF and IGF-1. </w:t>
      </w:r>
      <w:r w:rsidRPr="00AD2441">
        <w:rPr>
          <w:i/>
          <w:noProof/>
        </w:rPr>
        <w:t>Adv Anat Embryol Cell Biol, 224</w:t>
      </w:r>
      <w:r w:rsidRPr="00AD2441">
        <w:rPr>
          <w:noProof/>
        </w:rPr>
        <w:t>, 121-134. doi:10.1007/978-3-319-52498-6_7</w:t>
      </w:r>
    </w:p>
    <w:p w14:paraId="5213C577" w14:textId="77777777" w:rsidR="00AD2441" w:rsidRPr="00AD2441" w:rsidRDefault="00AD2441" w:rsidP="00AD2441">
      <w:pPr>
        <w:pStyle w:val="EndNoteBibliography"/>
        <w:ind w:left="720" w:hanging="720"/>
        <w:rPr>
          <w:noProof/>
          <w:lang w:val="sv-SE"/>
        </w:rPr>
      </w:pPr>
      <w:r w:rsidRPr="00AD2441">
        <w:rPr>
          <w:noProof/>
        </w:rPr>
        <w:t xml:space="preserve">Rubin, C.-J., Zody, M. C., Eriksson, J., Meadows, J. R. S., Sherwood, E., Webster, M. T., . . . Andersson, L. (2010). Whole-genome resequencing reveals loci under selection during chicken domestication. </w:t>
      </w:r>
      <w:r w:rsidRPr="00AD2441">
        <w:rPr>
          <w:i/>
          <w:noProof/>
          <w:lang w:val="sv-SE"/>
        </w:rPr>
        <w:t>Nature, 464</w:t>
      </w:r>
      <w:r w:rsidRPr="00AD2441">
        <w:rPr>
          <w:noProof/>
          <w:lang w:val="sv-SE"/>
        </w:rPr>
        <w:t xml:space="preserve">, 587-591. </w:t>
      </w:r>
    </w:p>
    <w:p w14:paraId="6AF1B2F9" w14:textId="77777777" w:rsidR="00AD2441" w:rsidRPr="00AD2441" w:rsidRDefault="00AD2441" w:rsidP="00AD2441">
      <w:pPr>
        <w:pStyle w:val="EndNoteBibliography"/>
        <w:ind w:left="720" w:hanging="720"/>
        <w:rPr>
          <w:noProof/>
          <w:lang w:val="sv-SE"/>
        </w:rPr>
      </w:pPr>
      <w:r w:rsidRPr="00AD2441">
        <w:rPr>
          <w:noProof/>
          <w:lang w:val="sv-SE"/>
        </w:rPr>
        <w:t xml:space="preserve">Rukova, B., Staneva, R., Hadjidekova, S., Stamenov, G., Milanova, t., &amp; Toncheva, D. (2014). Genome-wide methylation profiling of schizophrenia. </w:t>
      </w:r>
      <w:r w:rsidRPr="00AD2441">
        <w:rPr>
          <w:i/>
          <w:noProof/>
          <w:lang w:val="sv-SE"/>
        </w:rPr>
        <w:t>Balkan J Med Genet, 17</w:t>
      </w:r>
      <w:r w:rsidRPr="00AD2441">
        <w:rPr>
          <w:noProof/>
          <w:lang w:val="sv-SE"/>
        </w:rPr>
        <w:t>(2), 15-23. doi:10.2478/bjmg-2014-0070</w:t>
      </w:r>
    </w:p>
    <w:p w14:paraId="67648918" w14:textId="77777777" w:rsidR="00AD2441" w:rsidRPr="00AD2441" w:rsidRDefault="00AD2441" w:rsidP="00AD2441">
      <w:pPr>
        <w:pStyle w:val="EndNoteBibliography"/>
        <w:ind w:left="720" w:hanging="720"/>
        <w:rPr>
          <w:noProof/>
        </w:rPr>
      </w:pPr>
      <w:r w:rsidRPr="00AD2441">
        <w:rPr>
          <w:noProof/>
          <w:lang w:val="sv-SE"/>
        </w:rPr>
        <w:t xml:space="preserve">Ryan, K. M., Dunne, R., &amp; McLoughlin, D. M. (2018). </w:t>
      </w:r>
      <w:r w:rsidRPr="00AD2441">
        <w:rPr>
          <w:noProof/>
        </w:rPr>
        <w:t xml:space="preserve">BDNF plasma levels and genotype in depression and the response to electroconvulsive therapy. </w:t>
      </w:r>
      <w:r w:rsidRPr="00AD2441">
        <w:rPr>
          <w:i/>
          <w:noProof/>
        </w:rPr>
        <w:t>Brain Stimul, 11</w:t>
      </w:r>
      <w:r w:rsidRPr="00AD2441">
        <w:rPr>
          <w:noProof/>
        </w:rPr>
        <w:t>(5), 1123-1131. doi:10.1016/j.brs.2018.05.011</w:t>
      </w:r>
    </w:p>
    <w:p w14:paraId="49A8C61F" w14:textId="77777777" w:rsidR="00AD2441" w:rsidRPr="00AD2441" w:rsidRDefault="00AD2441" w:rsidP="00AD2441">
      <w:pPr>
        <w:pStyle w:val="EndNoteBibliography"/>
        <w:ind w:left="720" w:hanging="720"/>
        <w:rPr>
          <w:noProof/>
        </w:rPr>
      </w:pPr>
      <w:r w:rsidRPr="00AD2441">
        <w:rPr>
          <w:noProof/>
        </w:rPr>
        <w:t xml:space="preserve">Spratt, P. W. E., Ben-Shalom, R., Keeshen, C. M., Burke, K. J., Jr., Clarkson, R. L., Sanders, S. J., &amp; Bender, K. J. (2019). The Autism-Associated Gene Scn2a Contributes to Dendritic Excitability and Synaptic Function in the Prefrontal Cortex. </w:t>
      </w:r>
      <w:r w:rsidRPr="00AD2441">
        <w:rPr>
          <w:i/>
          <w:noProof/>
        </w:rPr>
        <w:t>Neuron, 103</w:t>
      </w:r>
      <w:r w:rsidRPr="00AD2441">
        <w:rPr>
          <w:noProof/>
        </w:rPr>
        <w:t>(4), 673-685.e675. doi:10.1016/j.neuron.2019.05.037</w:t>
      </w:r>
    </w:p>
    <w:p w14:paraId="11B0D822" w14:textId="77777777" w:rsidR="00AD2441" w:rsidRPr="00AD2441" w:rsidRDefault="00AD2441" w:rsidP="00AD2441">
      <w:pPr>
        <w:pStyle w:val="EndNoteBibliography"/>
        <w:ind w:left="720" w:hanging="720"/>
        <w:rPr>
          <w:noProof/>
        </w:rPr>
      </w:pPr>
      <w:r w:rsidRPr="00AD2441">
        <w:rPr>
          <w:noProof/>
        </w:rPr>
        <w:t xml:space="preserve">Stumpff, J., Wagenbach, M., Franck, A., Asbury, C. L., &amp; Wordeman, L. (2012). Kif18A and chromokinesins confine centromere movements via microtubule growth suppression and spatial control of kinetochore tension. </w:t>
      </w:r>
      <w:r w:rsidRPr="00AD2441">
        <w:rPr>
          <w:i/>
          <w:noProof/>
        </w:rPr>
        <w:t>Dev Cell, 22</w:t>
      </w:r>
      <w:r w:rsidRPr="00AD2441">
        <w:rPr>
          <w:noProof/>
        </w:rPr>
        <w:t>(5), 1017-1029. doi:10.1016/j.devcel.2012.02.013</w:t>
      </w:r>
    </w:p>
    <w:p w14:paraId="78E18B5E" w14:textId="77777777" w:rsidR="00AD2441" w:rsidRPr="00AD2441" w:rsidRDefault="00AD2441" w:rsidP="00AD2441">
      <w:pPr>
        <w:pStyle w:val="EndNoteBibliography"/>
        <w:ind w:left="720" w:hanging="720"/>
        <w:rPr>
          <w:noProof/>
        </w:rPr>
      </w:pPr>
      <w:r w:rsidRPr="00AD2441">
        <w:rPr>
          <w:noProof/>
        </w:rPr>
        <w:t xml:space="preserve">Tatsukawa, T., Raveau, M., Ogiwara, I., Hattori, S., Miyamoto, H., Mazaki, E., . . . Yamakawa, K. (2019). Scn2a haploinsufficient mice display a spectrum of phenotypes affecting anxiety, sociability, memory flexibility and ampakine CX516 rescues their hyperactivity. </w:t>
      </w:r>
      <w:r w:rsidRPr="00AD2441">
        <w:rPr>
          <w:i/>
          <w:noProof/>
        </w:rPr>
        <w:t>Mol Autism, 10</w:t>
      </w:r>
      <w:r w:rsidRPr="00AD2441">
        <w:rPr>
          <w:noProof/>
        </w:rPr>
        <w:t>, 15. doi:10.1186/s13229-019-0265-5</w:t>
      </w:r>
    </w:p>
    <w:p w14:paraId="6E0CEAAA" w14:textId="77777777" w:rsidR="00AD2441" w:rsidRPr="00AD2441" w:rsidRDefault="00AD2441" w:rsidP="00AD2441">
      <w:pPr>
        <w:pStyle w:val="EndNoteBibliography"/>
        <w:ind w:left="720" w:hanging="720"/>
        <w:rPr>
          <w:noProof/>
        </w:rPr>
      </w:pPr>
      <w:r w:rsidRPr="00AD2441">
        <w:rPr>
          <w:noProof/>
        </w:rPr>
        <w:t xml:space="preserve">von Schantz, T., Tufvesson, M., Göransson, G., Grahn, M., Wilhelmson, M., &amp; Wittzell, H. (1995). Artificial selection for increased comb size and its effects on other sexual characters and viability in Gallus domesticus (the domestic chicken). </w:t>
      </w:r>
      <w:r w:rsidRPr="00AD2441">
        <w:rPr>
          <w:i/>
          <w:noProof/>
        </w:rPr>
        <w:t>Heredity, 75</w:t>
      </w:r>
      <w:r w:rsidRPr="00AD2441">
        <w:rPr>
          <w:noProof/>
        </w:rPr>
        <w:t>(5), 518-529. doi:10.1038/hdy.1995.168</w:t>
      </w:r>
    </w:p>
    <w:p w14:paraId="59D08A7C" w14:textId="77777777" w:rsidR="00AD2441" w:rsidRPr="00AD2441" w:rsidRDefault="00AD2441" w:rsidP="00AD2441">
      <w:pPr>
        <w:pStyle w:val="EndNoteBibliography"/>
        <w:ind w:left="720" w:hanging="720"/>
        <w:rPr>
          <w:noProof/>
          <w:lang w:val="sv-SE"/>
        </w:rPr>
      </w:pPr>
      <w:r w:rsidRPr="00AD2441">
        <w:rPr>
          <w:noProof/>
        </w:rPr>
        <w:lastRenderedPageBreak/>
        <w:t xml:space="preserve">Wei, X., Luo, Y., &amp; Hyde, D. R. (2006). Molecular cloning of three zebrafish lin7 genes and their expression patterns in the retina. </w:t>
      </w:r>
      <w:r w:rsidRPr="00AD2441">
        <w:rPr>
          <w:i/>
          <w:noProof/>
          <w:lang w:val="sv-SE"/>
        </w:rPr>
        <w:t>Exp Eye Res, 82</w:t>
      </w:r>
      <w:r w:rsidRPr="00AD2441">
        <w:rPr>
          <w:noProof/>
          <w:lang w:val="sv-SE"/>
        </w:rPr>
        <w:t>(1), 122-131. doi:10.1016/j.exer.2005.05.009</w:t>
      </w:r>
    </w:p>
    <w:p w14:paraId="06CDD1EB" w14:textId="77777777" w:rsidR="00AD2441" w:rsidRPr="00AD2441" w:rsidRDefault="00AD2441" w:rsidP="00AD2441">
      <w:pPr>
        <w:pStyle w:val="EndNoteBibliography"/>
        <w:ind w:left="720" w:hanging="720"/>
        <w:rPr>
          <w:noProof/>
        </w:rPr>
      </w:pPr>
      <w:r w:rsidRPr="00AD2441">
        <w:rPr>
          <w:noProof/>
          <w:lang w:val="sv-SE"/>
        </w:rPr>
        <w:t xml:space="preserve">Wolff, M., Johannesen, K. M., Hedrich, U. B. S., Masnada, S., Rubboli, G., Gardella, E., . . . </w:t>
      </w:r>
      <w:r w:rsidRPr="00AD2441">
        <w:rPr>
          <w:noProof/>
        </w:rPr>
        <w:t xml:space="preserve">Møller, R. S. (2017). Genetic and phenotypic heterogeneity suggest therapeutic implications in SCN2A-related disorders. </w:t>
      </w:r>
      <w:r w:rsidRPr="00AD2441">
        <w:rPr>
          <w:i/>
          <w:noProof/>
        </w:rPr>
        <w:t>brain, 140</w:t>
      </w:r>
      <w:r w:rsidRPr="00AD2441">
        <w:rPr>
          <w:noProof/>
        </w:rPr>
        <w:t>(5), 1316-1336. doi:10.1093/brain/awx054</w:t>
      </w:r>
    </w:p>
    <w:p w14:paraId="4B787D8E" w14:textId="77777777" w:rsidR="00AD2441" w:rsidRPr="00AD2441" w:rsidRDefault="00AD2441" w:rsidP="00AD2441">
      <w:pPr>
        <w:pStyle w:val="EndNoteBibliography"/>
        <w:ind w:left="720" w:hanging="720"/>
        <w:rPr>
          <w:noProof/>
        </w:rPr>
      </w:pPr>
      <w:r w:rsidRPr="00AD2441">
        <w:rPr>
          <w:noProof/>
        </w:rPr>
        <w:t xml:space="preserve">Wright, D. (2015). The Genetic Architecture of Domestication in Animals. </w:t>
      </w:r>
      <w:r w:rsidRPr="00AD2441">
        <w:rPr>
          <w:i/>
          <w:noProof/>
        </w:rPr>
        <w:t>Bioinformatics and Biology Insights, 9</w:t>
      </w:r>
      <w:r w:rsidRPr="00AD2441">
        <w:rPr>
          <w:noProof/>
        </w:rPr>
        <w:t>(Suppl 4), 11-20. doi:10.4137/BBI.S28902</w:t>
      </w:r>
    </w:p>
    <w:p w14:paraId="7ED0DA56" w14:textId="77777777" w:rsidR="00AD2441" w:rsidRPr="00AD2441" w:rsidRDefault="00AD2441" w:rsidP="00AD2441">
      <w:pPr>
        <w:pStyle w:val="EndNoteBibliography"/>
        <w:ind w:left="720" w:hanging="720"/>
        <w:rPr>
          <w:noProof/>
        </w:rPr>
      </w:pPr>
      <w:r w:rsidRPr="00AD2441">
        <w:rPr>
          <w:noProof/>
        </w:rPr>
        <w:t xml:space="preserve">Wright, D., Henriksen, R., &amp; Johnsson, M. (2020). Defining the Domestication Syndrome: Comment on Lord et al. 2020. </w:t>
      </w:r>
      <w:r w:rsidRPr="00AD2441">
        <w:rPr>
          <w:i/>
          <w:noProof/>
        </w:rPr>
        <w:t>Trends in Ecology &amp; Evolution</w:t>
      </w:r>
      <w:r w:rsidRPr="00AD2441">
        <w:rPr>
          <w:noProof/>
        </w:rPr>
        <w:t xml:space="preserve">, S0169-5347 (0120) 30224-X. </w:t>
      </w:r>
    </w:p>
    <w:p w14:paraId="042FFFDA" w14:textId="77777777" w:rsidR="00AD2441" w:rsidRPr="00AD2441" w:rsidRDefault="00AD2441" w:rsidP="00AD2441">
      <w:pPr>
        <w:pStyle w:val="EndNoteBibliography"/>
        <w:ind w:left="720" w:hanging="720"/>
        <w:rPr>
          <w:noProof/>
        </w:rPr>
      </w:pPr>
      <w:r w:rsidRPr="00AD2441">
        <w:rPr>
          <w:noProof/>
        </w:rPr>
        <w:t xml:space="preserve">Wright, D., Kerje, S., Brändström, H., Schütz, K., Kindmark, A., Andersson, L., . . . Pizzari, T. (2008). The genetic architecture of a female sexual ornament. </w:t>
      </w:r>
      <w:r w:rsidRPr="00AD2441">
        <w:rPr>
          <w:i/>
          <w:noProof/>
        </w:rPr>
        <w:t>Evolution, 62</w:t>
      </w:r>
      <w:r w:rsidRPr="00AD2441">
        <w:rPr>
          <w:noProof/>
        </w:rPr>
        <w:t xml:space="preserve">, 86-98. </w:t>
      </w:r>
    </w:p>
    <w:p w14:paraId="2F57D8DE" w14:textId="77777777" w:rsidR="00AD2441" w:rsidRPr="00AD2441" w:rsidRDefault="00AD2441" w:rsidP="00AD2441">
      <w:pPr>
        <w:pStyle w:val="EndNoteBibliography"/>
        <w:ind w:left="720" w:hanging="720"/>
        <w:rPr>
          <w:noProof/>
        </w:rPr>
      </w:pPr>
      <w:r w:rsidRPr="00AD2441">
        <w:rPr>
          <w:noProof/>
        </w:rPr>
        <w:t xml:space="preserve">Wright, D., Rubin, C., Schutz, K., Kerje, S., Kindmark, A., Brandström, H., . . . Jensen, P. (2012). Onset of Sexual Maturity in Female Chickens is Genetically Linked to Loci Associated with Fecundity and a Sexual Ornament. </w:t>
      </w:r>
      <w:r w:rsidRPr="00AD2441">
        <w:rPr>
          <w:i/>
          <w:noProof/>
        </w:rPr>
        <w:t>Reproduction in Domestic Animals, 47</w:t>
      </w:r>
      <w:r w:rsidRPr="00AD2441">
        <w:rPr>
          <w:noProof/>
        </w:rPr>
        <w:t>, 31-36. doi:10.1111/j.1439-0531.2011.01963.x</w:t>
      </w:r>
    </w:p>
    <w:p w14:paraId="778C50A7" w14:textId="77777777" w:rsidR="00AD2441" w:rsidRPr="00AD2441" w:rsidRDefault="00AD2441" w:rsidP="00AD2441">
      <w:pPr>
        <w:pStyle w:val="EndNoteBibliography"/>
        <w:ind w:left="720" w:hanging="720"/>
        <w:rPr>
          <w:noProof/>
        </w:rPr>
      </w:pPr>
      <w:r w:rsidRPr="00AD2441">
        <w:rPr>
          <w:noProof/>
        </w:rPr>
        <w:t xml:space="preserve">Xu, A. C., &amp; Hou, Q. (2017). [The research progress of LGR4 in the eye development and related diseases]. </w:t>
      </w:r>
      <w:r w:rsidRPr="00AD2441">
        <w:rPr>
          <w:i/>
          <w:noProof/>
        </w:rPr>
        <w:t>Zhonghua Yan Ke Za Zhi, 53</w:t>
      </w:r>
      <w:r w:rsidRPr="00AD2441">
        <w:rPr>
          <w:noProof/>
        </w:rPr>
        <w:t>(3), 236-240. doi:10.3760/cma.j.issn.0412-4081.2017.03.021</w:t>
      </w:r>
    </w:p>
    <w:p w14:paraId="3CAAF913" w14:textId="77777777" w:rsidR="00AD2441" w:rsidRPr="00AD2441" w:rsidRDefault="00AD2441" w:rsidP="00AD2441">
      <w:pPr>
        <w:pStyle w:val="EndNoteBibliography"/>
        <w:ind w:left="720" w:hanging="720"/>
        <w:rPr>
          <w:noProof/>
          <w:lang w:val="sv-SE"/>
        </w:rPr>
      </w:pPr>
      <w:r w:rsidRPr="00AD2441">
        <w:rPr>
          <w:noProof/>
        </w:rPr>
        <w:t xml:space="preserve">Yasmeen, S., Melchior, L., Bertelsen, B., Skov, L., Mol Debes, N., &amp; Tümer, Z. (2013). Sequence analysis of SLITRK1 for var321 in Danish patients with Tourette syndrome and review of the literature. </w:t>
      </w:r>
      <w:r w:rsidRPr="00AD2441">
        <w:rPr>
          <w:i/>
          <w:noProof/>
          <w:lang w:val="sv-SE"/>
        </w:rPr>
        <w:t>Psychiatr Genet, 23</w:t>
      </w:r>
      <w:r w:rsidRPr="00AD2441">
        <w:rPr>
          <w:noProof/>
          <w:lang w:val="sv-SE"/>
        </w:rPr>
        <w:t>(3), 130-133. doi:10.1097/YPG.0b013e328360c880</w:t>
      </w:r>
    </w:p>
    <w:p w14:paraId="39165D34" w14:textId="77777777" w:rsidR="00AD2441" w:rsidRPr="00AD2441" w:rsidRDefault="00AD2441" w:rsidP="00AD2441">
      <w:pPr>
        <w:pStyle w:val="EndNoteBibliography"/>
        <w:ind w:left="720" w:hanging="720"/>
        <w:rPr>
          <w:noProof/>
        </w:rPr>
      </w:pPr>
      <w:r w:rsidRPr="00AD2441">
        <w:rPr>
          <w:noProof/>
          <w:lang w:val="sv-SE"/>
        </w:rPr>
        <w:t xml:space="preserve">Zucker, B., Kama, J. A., Kuhn, A., Thu, D., Orlando, L. R., Dunah, A. W., . . . </w:t>
      </w:r>
      <w:r w:rsidRPr="00AD2441">
        <w:rPr>
          <w:noProof/>
        </w:rPr>
        <w:t xml:space="preserve">Luthi-Carter, R. (2010). Decreased Lin7b expression in layer 5 pyramidal neurons may contribute to impaired corticostriatal connectivity in huntington disease. </w:t>
      </w:r>
      <w:r w:rsidRPr="00AD2441">
        <w:rPr>
          <w:i/>
          <w:noProof/>
        </w:rPr>
        <w:t>J Neuropathol Exp Neurol, 69</w:t>
      </w:r>
      <w:r w:rsidRPr="00AD2441">
        <w:rPr>
          <w:noProof/>
        </w:rPr>
        <w:t>(9), 880-895. doi:10.1097/NEN.0b013e3181ed7a41</w:t>
      </w:r>
    </w:p>
    <w:p w14:paraId="5725F28C" w14:textId="657E4B29" w:rsidR="001E2C18" w:rsidRPr="00845D3D" w:rsidRDefault="00E37D28" w:rsidP="5D8C6DC4">
      <w:pPr>
        <w:spacing w:line="360" w:lineRule="auto"/>
        <w:rPr>
          <w:rFonts w:asciiTheme="minorHAnsi" w:hAnsiTheme="minorHAnsi"/>
          <w:lang w:val="en-GB"/>
        </w:rPr>
      </w:pPr>
      <w:r w:rsidRPr="5D8C6DC4">
        <w:rPr>
          <w:rFonts w:asciiTheme="minorHAnsi" w:hAnsiTheme="minorHAnsi"/>
          <w:lang w:val="en-GB"/>
        </w:rPr>
        <w:fldChar w:fldCharType="end"/>
      </w:r>
    </w:p>
    <w:p w14:paraId="6E7EBB39" w14:textId="68EC7E6D" w:rsidR="7F9CF3D3" w:rsidRPr="008F6976" w:rsidRDefault="7F9CF3D3" w:rsidP="7F9CF3D3">
      <w:pPr>
        <w:spacing w:line="360" w:lineRule="auto"/>
        <w:rPr>
          <w:rFonts w:ascii="Arial" w:eastAsia="Arial" w:hAnsi="Arial" w:cs="Arial"/>
          <w:color w:val="222222"/>
          <w:sz w:val="19"/>
          <w:szCs w:val="19"/>
          <w:lang w:val="en-GB"/>
        </w:rPr>
      </w:pPr>
    </w:p>
    <w:p w14:paraId="3096635A" w14:textId="197386C6" w:rsidR="7F9CF3D3" w:rsidRDefault="7F9CF3D3" w:rsidP="7F9CF3D3">
      <w:pPr>
        <w:spacing w:line="360" w:lineRule="auto"/>
      </w:pPr>
    </w:p>
    <w:sectPr w:rsidR="7F9CF3D3" w:rsidSect="002A2CB5">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7008E" w14:textId="77777777" w:rsidR="00A66B0F" w:rsidRDefault="00A66B0F" w:rsidP="00901EAA">
      <w:r>
        <w:separator/>
      </w:r>
    </w:p>
  </w:endnote>
  <w:endnote w:type="continuationSeparator" w:id="0">
    <w:p w14:paraId="05211081" w14:textId="77777777" w:rsidR="00A66B0F" w:rsidRDefault="00A66B0F" w:rsidP="00901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Palatino Linotype">
    <w:panose1 w:val="02040502050505030304"/>
    <w:charset w:val="00"/>
    <w:family w:val="roman"/>
    <w:pitch w:val="variable"/>
    <w:sig w:usb0="E0000287" w:usb1="4000001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Palatino">
    <w:panose1 w:val="00000000000000000000"/>
    <w:charset w:val="4D"/>
    <w:family w:val="auto"/>
    <w:pitch w:val="variable"/>
    <w:sig w:usb0="A00002FF" w:usb1="7800205A" w:usb2="14600000" w:usb3="00000000" w:csb0="00000193"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15EED" w14:textId="77777777" w:rsidR="00A66B0F" w:rsidRDefault="00A66B0F" w:rsidP="00901EAA">
      <w:r>
        <w:separator/>
      </w:r>
    </w:p>
  </w:footnote>
  <w:footnote w:type="continuationSeparator" w:id="0">
    <w:p w14:paraId="211D326A" w14:textId="77777777" w:rsidR="00A66B0F" w:rsidRDefault="00A66B0F" w:rsidP="00901E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56331"/>
    <w:multiLevelType w:val="hybridMultilevel"/>
    <w:tmpl w:val="03DA220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A4521F8"/>
    <w:multiLevelType w:val="hybridMultilevel"/>
    <w:tmpl w:val="DAB612C4"/>
    <w:lvl w:ilvl="0" w:tplc="63A4F1E2">
      <w:start w:val="1"/>
      <w:numFmt w:val="upperRoman"/>
      <w:lvlText w:val="%1."/>
      <w:lvlJc w:val="left"/>
      <w:pPr>
        <w:ind w:left="720" w:hanging="360"/>
      </w:pPr>
    </w:lvl>
    <w:lvl w:ilvl="1" w:tplc="FF2AAEE0">
      <w:start w:val="1"/>
      <w:numFmt w:val="lowerLetter"/>
      <w:lvlText w:val="%2."/>
      <w:lvlJc w:val="left"/>
      <w:pPr>
        <w:ind w:left="1440" w:hanging="360"/>
      </w:pPr>
    </w:lvl>
    <w:lvl w:ilvl="2" w:tplc="334A0DF4">
      <w:start w:val="1"/>
      <w:numFmt w:val="lowerRoman"/>
      <w:lvlText w:val="%3."/>
      <w:lvlJc w:val="right"/>
      <w:pPr>
        <w:ind w:left="2160" w:hanging="180"/>
      </w:pPr>
    </w:lvl>
    <w:lvl w:ilvl="3" w:tplc="9EA83514">
      <w:start w:val="1"/>
      <w:numFmt w:val="decimal"/>
      <w:lvlText w:val="%4."/>
      <w:lvlJc w:val="left"/>
      <w:pPr>
        <w:ind w:left="2880" w:hanging="360"/>
      </w:pPr>
    </w:lvl>
    <w:lvl w:ilvl="4" w:tplc="BD061774">
      <w:start w:val="1"/>
      <w:numFmt w:val="lowerLetter"/>
      <w:lvlText w:val="%5."/>
      <w:lvlJc w:val="left"/>
      <w:pPr>
        <w:ind w:left="3600" w:hanging="360"/>
      </w:pPr>
    </w:lvl>
    <w:lvl w:ilvl="5" w:tplc="FBE2A4FC">
      <w:start w:val="1"/>
      <w:numFmt w:val="lowerRoman"/>
      <w:lvlText w:val="%6."/>
      <w:lvlJc w:val="right"/>
      <w:pPr>
        <w:ind w:left="4320" w:hanging="180"/>
      </w:pPr>
    </w:lvl>
    <w:lvl w:ilvl="6" w:tplc="FDD43CEA">
      <w:start w:val="1"/>
      <w:numFmt w:val="decimal"/>
      <w:lvlText w:val="%7."/>
      <w:lvlJc w:val="left"/>
      <w:pPr>
        <w:ind w:left="5040" w:hanging="360"/>
      </w:pPr>
    </w:lvl>
    <w:lvl w:ilvl="7" w:tplc="3D30E726">
      <w:start w:val="1"/>
      <w:numFmt w:val="lowerLetter"/>
      <w:lvlText w:val="%8."/>
      <w:lvlJc w:val="left"/>
      <w:pPr>
        <w:ind w:left="5760" w:hanging="360"/>
      </w:pPr>
    </w:lvl>
    <w:lvl w:ilvl="8" w:tplc="426EC686">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ep, Alexander">
    <w15:presenceInfo w15:providerId="AD" w15:userId="S::steepale@msu.edu::d0b8f06b-2780-4b3a-9f99-e332266b74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doNotDisplayPageBoundaries/>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olecular 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tdwz02w6dfzvgex5xpxwpt8eax2fvfzefre&quot;&gt;thesis references-latest2&lt;record-ids&gt;&lt;item&gt;326&lt;/item&gt;&lt;item&gt;523&lt;/item&gt;&lt;item&gt;573&lt;/item&gt;&lt;item&gt;647&lt;/item&gt;&lt;item&gt;992&lt;/item&gt;&lt;item&gt;1044&lt;/item&gt;&lt;item&gt;1045&lt;/item&gt;&lt;item&gt;1192&lt;/item&gt;&lt;item&gt;1263&lt;/item&gt;&lt;item&gt;1312&lt;/item&gt;&lt;item&gt;1429&lt;/item&gt;&lt;item&gt;1455&lt;/item&gt;&lt;item&gt;1497&lt;/item&gt;&lt;item&gt;1531&lt;/item&gt;&lt;item&gt;1649&lt;/item&gt;&lt;item&gt;1804&lt;/item&gt;&lt;item&gt;1899&lt;/item&gt;&lt;item&gt;1900&lt;/item&gt;&lt;item&gt;1901&lt;/item&gt;&lt;item&gt;1902&lt;/item&gt;&lt;item&gt;1903&lt;/item&gt;&lt;item&gt;1904&lt;/item&gt;&lt;item&gt;1905&lt;/item&gt;&lt;item&gt;1906&lt;/item&gt;&lt;item&gt;1907&lt;/item&gt;&lt;item&gt;1908&lt;/item&gt;&lt;item&gt;1909&lt;/item&gt;&lt;item&gt;1910&lt;/item&gt;&lt;item&gt;1911&lt;/item&gt;&lt;item&gt;1912&lt;/item&gt;&lt;item&gt;1913&lt;/item&gt;&lt;item&gt;1914&lt;/item&gt;&lt;item&gt;1915&lt;/item&gt;&lt;item&gt;1916&lt;/item&gt;&lt;item&gt;1917&lt;/item&gt;&lt;item&gt;1920&lt;/item&gt;&lt;item&gt;1921&lt;/item&gt;&lt;item&gt;1922&lt;/item&gt;&lt;item&gt;1923&lt;/item&gt;&lt;item&gt;1924&lt;/item&gt;&lt;item&gt;1925&lt;/item&gt;&lt;item&gt;1926&lt;/item&gt;&lt;item&gt;1927&lt;/item&gt;&lt;item&gt;1928&lt;/item&gt;&lt;item&gt;1929&lt;/item&gt;&lt;item&gt;1930&lt;/item&gt;&lt;item&gt;1931&lt;/item&gt;&lt;item&gt;1932&lt;/item&gt;&lt;item&gt;1933&lt;/item&gt;&lt;item&gt;1934&lt;/item&gt;&lt;item&gt;1935&lt;/item&gt;&lt;item&gt;1936&lt;/item&gt;&lt;item&gt;1937&lt;/item&gt;&lt;item&gt;1938&lt;/item&gt;&lt;item&gt;1939&lt;/item&gt;&lt;item&gt;1940&lt;/item&gt;&lt;item&gt;1941&lt;/item&gt;&lt;item&gt;1942&lt;/item&gt;&lt;item&gt;1943&lt;/item&gt;&lt;item&gt;1945&lt;/item&gt;&lt;item&gt;1946&lt;/item&gt;&lt;item&gt;1947&lt;/item&gt;&lt;item&gt;1948&lt;/item&gt;&lt;item&gt;1949&lt;/item&gt;&lt;item&gt;1950&lt;/item&gt;&lt;item&gt;1954&lt;/item&gt;&lt;item&gt;1955&lt;/item&gt;&lt;item&gt;1956&lt;/item&gt;&lt;item&gt;1957&lt;/item&gt;&lt;item&gt;2198&lt;/item&gt;&lt;item&gt;2199&lt;/item&gt;&lt;item&gt;2200&lt;/item&gt;&lt;/record-ids&gt;&lt;/item&gt;&lt;/Libraries&gt;"/>
  </w:docVars>
  <w:rsids>
    <w:rsidRoot w:val="002B58DE"/>
    <w:rsid w:val="000000AC"/>
    <w:rsid w:val="00001105"/>
    <w:rsid w:val="00002CF7"/>
    <w:rsid w:val="0000383B"/>
    <w:rsid w:val="0000457F"/>
    <w:rsid w:val="00015F2A"/>
    <w:rsid w:val="00017583"/>
    <w:rsid w:val="000222F0"/>
    <w:rsid w:val="000243F7"/>
    <w:rsid w:val="0002460C"/>
    <w:rsid w:val="00035B79"/>
    <w:rsid w:val="00037B9F"/>
    <w:rsid w:val="00050BF8"/>
    <w:rsid w:val="00052101"/>
    <w:rsid w:val="0005509F"/>
    <w:rsid w:val="00065714"/>
    <w:rsid w:val="000660DA"/>
    <w:rsid w:val="000661DD"/>
    <w:rsid w:val="0007463E"/>
    <w:rsid w:val="000759C9"/>
    <w:rsid w:val="000811AF"/>
    <w:rsid w:val="00083377"/>
    <w:rsid w:val="000837B8"/>
    <w:rsid w:val="00083958"/>
    <w:rsid w:val="0008752B"/>
    <w:rsid w:val="0009406C"/>
    <w:rsid w:val="00094CBF"/>
    <w:rsid w:val="00095E8D"/>
    <w:rsid w:val="000A0D37"/>
    <w:rsid w:val="000A6B4A"/>
    <w:rsid w:val="000B1599"/>
    <w:rsid w:val="000B16B8"/>
    <w:rsid w:val="000B2E6E"/>
    <w:rsid w:val="000B5451"/>
    <w:rsid w:val="000C1B4C"/>
    <w:rsid w:val="000C5DBB"/>
    <w:rsid w:val="000C66ED"/>
    <w:rsid w:val="000D0DFA"/>
    <w:rsid w:val="000D6094"/>
    <w:rsid w:val="000E14ED"/>
    <w:rsid w:val="000E468F"/>
    <w:rsid w:val="000E4B75"/>
    <w:rsid w:val="000E758A"/>
    <w:rsid w:val="000F4D67"/>
    <w:rsid w:val="000F6F41"/>
    <w:rsid w:val="00102DAC"/>
    <w:rsid w:val="00104725"/>
    <w:rsid w:val="00106628"/>
    <w:rsid w:val="00114050"/>
    <w:rsid w:val="001171C6"/>
    <w:rsid w:val="00117EC2"/>
    <w:rsid w:val="00135D74"/>
    <w:rsid w:val="00152179"/>
    <w:rsid w:val="001522A3"/>
    <w:rsid w:val="00152675"/>
    <w:rsid w:val="001548FD"/>
    <w:rsid w:val="00154B13"/>
    <w:rsid w:val="001640B9"/>
    <w:rsid w:val="00164850"/>
    <w:rsid w:val="00177ACF"/>
    <w:rsid w:val="0018498B"/>
    <w:rsid w:val="00186E07"/>
    <w:rsid w:val="0019446C"/>
    <w:rsid w:val="001A1110"/>
    <w:rsid w:val="001B3955"/>
    <w:rsid w:val="001B4EE1"/>
    <w:rsid w:val="001B65FD"/>
    <w:rsid w:val="001C23D9"/>
    <w:rsid w:val="001C2D50"/>
    <w:rsid w:val="001C5E28"/>
    <w:rsid w:val="001C7A36"/>
    <w:rsid w:val="001D216A"/>
    <w:rsid w:val="001D50EE"/>
    <w:rsid w:val="001D6440"/>
    <w:rsid w:val="001E2C18"/>
    <w:rsid w:val="001E2F5A"/>
    <w:rsid w:val="001E5C0B"/>
    <w:rsid w:val="001E7160"/>
    <w:rsid w:val="001E7554"/>
    <w:rsid w:val="002004EE"/>
    <w:rsid w:val="0021041B"/>
    <w:rsid w:val="002140D0"/>
    <w:rsid w:val="002142FD"/>
    <w:rsid w:val="002206AD"/>
    <w:rsid w:val="002333EF"/>
    <w:rsid w:val="00242AEF"/>
    <w:rsid w:val="002478BE"/>
    <w:rsid w:val="00251916"/>
    <w:rsid w:val="00253823"/>
    <w:rsid w:val="00254F87"/>
    <w:rsid w:val="002631F2"/>
    <w:rsid w:val="00266752"/>
    <w:rsid w:val="00270610"/>
    <w:rsid w:val="00270A85"/>
    <w:rsid w:val="0027138B"/>
    <w:rsid w:val="00271896"/>
    <w:rsid w:val="00272934"/>
    <w:rsid w:val="00272F36"/>
    <w:rsid w:val="0027543E"/>
    <w:rsid w:val="00275D07"/>
    <w:rsid w:val="00276476"/>
    <w:rsid w:val="00276C4C"/>
    <w:rsid w:val="0029024B"/>
    <w:rsid w:val="00297CCB"/>
    <w:rsid w:val="002A2CB5"/>
    <w:rsid w:val="002B0836"/>
    <w:rsid w:val="002B58DE"/>
    <w:rsid w:val="002C1441"/>
    <w:rsid w:val="002C19DB"/>
    <w:rsid w:val="002D3330"/>
    <w:rsid w:val="002D780F"/>
    <w:rsid w:val="002E0595"/>
    <w:rsid w:val="002E36F0"/>
    <w:rsid w:val="002E6AA5"/>
    <w:rsid w:val="002F32A1"/>
    <w:rsid w:val="0030059B"/>
    <w:rsid w:val="003020F3"/>
    <w:rsid w:val="00306824"/>
    <w:rsid w:val="00307608"/>
    <w:rsid w:val="0031233A"/>
    <w:rsid w:val="00315330"/>
    <w:rsid w:val="00317BB9"/>
    <w:rsid w:val="00320C8C"/>
    <w:rsid w:val="00325E93"/>
    <w:rsid w:val="0033537D"/>
    <w:rsid w:val="003402B9"/>
    <w:rsid w:val="003469E3"/>
    <w:rsid w:val="00351DC3"/>
    <w:rsid w:val="00354845"/>
    <w:rsid w:val="00357D00"/>
    <w:rsid w:val="0036499C"/>
    <w:rsid w:val="00371C07"/>
    <w:rsid w:val="0037450C"/>
    <w:rsid w:val="0037496F"/>
    <w:rsid w:val="00381657"/>
    <w:rsid w:val="00381886"/>
    <w:rsid w:val="00382538"/>
    <w:rsid w:val="0038709A"/>
    <w:rsid w:val="0039454C"/>
    <w:rsid w:val="003A02AD"/>
    <w:rsid w:val="003A25A1"/>
    <w:rsid w:val="003A3DEE"/>
    <w:rsid w:val="003A4EAE"/>
    <w:rsid w:val="003B122D"/>
    <w:rsid w:val="003B3BC4"/>
    <w:rsid w:val="003C15C4"/>
    <w:rsid w:val="003C1CCE"/>
    <w:rsid w:val="003C3738"/>
    <w:rsid w:val="003D0E54"/>
    <w:rsid w:val="003D44C8"/>
    <w:rsid w:val="003E5C34"/>
    <w:rsid w:val="003E5F34"/>
    <w:rsid w:val="003F66D6"/>
    <w:rsid w:val="003F725F"/>
    <w:rsid w:val="004032D4"/>
    <w:rsid w:val="004078B3"/>
    <w:rsid w:val="004105AA"/>
    <w:rsid w:val="00413841"/>
    <w:rsid w:val="00415662"/>
    <w:rsid w:val="0042130E"/>
    <w:rsid w:val="00423E9D"/>
    <w:rsid w:val="00426A59"/>
    <w:rsid w:val="00427C6E"/>
    <w:rsid w:val="00433265"/>
    <w:rsid w:val="004377A1"/>
    <w:rsid w:val="00437E2E"/>
    <w:rsid w:val="00442634"/>
    <w:rsid w:val="0044453A"/>
    <w:rsid w:val="00445979"/>
    <w:rsid w:val="00446E16"/>
    <w:rsid w:val="0045398D"/>
    <w:rsid w:val="00457235"/>
    <w:rsid w:val="00460E00"/>
    <w:rsid w:val="00462CC0"/>
    <w:rsid w:val="00464C2C"/>
    <w:rsid w:val="0046609F"/>
    <w:rsid w:val="00471E22"/>
    <w:rsid w:val="00472114"/>
    <w:rsid w:val="004743EB"/>
    <w:rsid w:val="004757E8"/>
    <w:rsid w:val="00480175"/>
    <w:rsid w:val="00491BC7"/>
    <w:rsid w:val="004944A1"/>
    <w:rsid w:val="00495F66"/>
    <w:rsid w:val="004961D2"/>
    <w:rsid w:val="004972D2"/>
    <w:rsid w:val="004A09B6"/>
    <w:rsid w:val="004A0BEE"/>
    <w:rsid w:val="004A2F82"/>
    <w:rsid w:val="004A4561"/>
    <w:rsid w:val="004B043C"/>
    <w:rsid w:val="004B28FE"/>
    <w:rsid w:val="004B39B3"/>
    <w:rsid w:val="004B6593"/>
    <w:rsid w:val="004C2241"/>
    <w:rsid w:val="004C3084"/>
    <w:rsid w:val="004C5695"/>
    <w:rsid w:val="004C5C46"/>
    <w:rsid w:val="004D053D"/>
    <w:rsid w:val="004D249C"/>
    <w:rsid w:val="004D46DF"/>
    <w:rsid w:val="004F59D0"/>
    <w:rsid w:val="004F5B3B"/>
    <w:rsid w:val="00502416"/>
    <w:rsid w:val="00507003"/>
    <w:rsid w:val="00510AC8"/>
    <w:rsid w:val="005143DC"/>
    <w:rsid w:val="005226B8"/>
    <w:rsid w:val="005240EB"/>
    <w:rsid w:val="0052430D"/>
    <w:rsid w:val="00525073"/>
    <w:rsid w:val="00530567"/>
    <w:rsid w:val="005317BD"/>
    <w:rsid w:val="0053213D"/>
    <w:rsid w:val="00532872"/>
    <w:rsid w:val="00533E00"/>
    <w:rsid w:val="00536DCE"/>
    <w:rsid w:val="0053753B"/>
    <w:rsid w:val="00543A41"/>
    <w:rsid w:val="00546485"/>
    <w:rsid w:val="00551FB4"/>
    <w:rsid w:val="005524F5"/>
    <w:rsid w:val="0055302A"/>
    <w:rsid w:val="0055736B"/>
    <w:rsid w:val="005577DA"/>
    <w:rsid w:val="00557AB2"/>
    <w:rsid w:val="00561483"/>
    <w:rsid w:val="00563FA7"/>
    <w:rsid w:val="0056658A"/>
    <w:rsid w:val="00567443"/>
    <w:rsid w:val="00572852"/>
    <w:rsid w:val="005910B9"/>
    <w:rsid w:val="005953C4"/>
    <w:rsid w:val="00596F98"/>
    <w:rsid w:val="00597469"/>
    <w:rsid w:val="005B3E03"/>
    <w:rsid w:val="005B6606"/>
    <w:rsid w:val="005B73C8"/>
    <w:rsid w:val="005D4186"/>
    <w:rsid w:val="005D6065"/>
    <w:rsid w:val="005E258D"/>
    <w:rsid w:val="005F0895"/>
    <w:rsid w:val="005F1FF9"/>
    <w:rsid w:val="005F2095"/>
    <w:rsid w:val="005F613C"/>
    <w:rsid w:val="00603E22"/>
    <w:rsid w:val="00606832"/>
    <w:rsid w:val="00607501"/>
    <w:rsid w:val="00613EE3"/>
    <w:rsid w:val="006149BF"/>
    <w:rsid w:val="006266F4"/>
    <w:rsid w:val="006317A8"/>
    <w:rsid w:val="00631E40"/>
    <w:rsid w:val="00640546"/>
    <w:rsid w:val="00641229"/>
    <w:rsid w:val="00643724"/>
    <w:rsid w:val="00644106"/>
    <w:rsid w:val="006455F0"/>
    <w:rsid w:val="006514DE"/>
    <w:rsid w:val="006521D9"/>
    <w:rsid w:val="00657865"/>
    <w:rsid w:val="00657DD5"/>
    <w:rsid w:val="00671509"/>
    <w:rsid w:val="006716A9"/>
    <w:rsid w:val="006717F9"/>
    <w:rsid w:val="00677390"/>
    <w:rsid w:val="00683413"/>
    <w:rsid w:val="00687EAF"/>
    <w:rsid w:val="00690A27"/>
    <w:rsid w:val="00692873"/>
    <w:rsid w:val="00694415"/>
    <w:rsid w:val="0069487B"/>
    <w:rsid w:val="006A09AF"/>
    <w:rsid w:val="006A0DA8"/>
    <w:rsid w:val="006A3565"/>
    <w:rsid w:val="006A3D41"/>
    <w:rsid w:val="006A428E"/>
    <w:rsid w:val="006A4D78"/>
    <w:rsid w:val="006A698A"/>
    <w:rsid w:val="006B2312"/>
    <w:rsid w:val="006B5D13"/>
    <w:rsid w:val="006B6173"/>
    <w:rsid w:val="006B6829"/>
    <w:rsid w:val="006D0389"/>
    <w:rsid w:val="006D2B04"/>
    <w:rsid w:val="006D7302"/>
    <w:rsid w:val="006E0519"/>
    <w:rsid w:val="006E22F5"/>
    <w:rsid w:val="006E3355"/>
    <w:rsid w:val="006E43B3"/>
    <w:rsid w:val="006F2894"/>
    <w:rsid w:val="006F4F08"/>
    <w:rsid w:val="0071107A"/>
    <w:rsid w:val="0071133F"/>
    <w:rsid w:val="00715D9D"/>
    <w:rsid w:val="007266C5"/>
    <w:rsid w:val="00726F9C"/>
    <w:rsid w:val="0073303E"/>
    <w:rsid w:val="00733E42"/>
    <w:rsid w:val="007347BA"/>
    <w:rsid w:val="00734BAB"/>
    <w:rsid w:val="0074622D"/>
    <w:rsid w:val="007463AC"/>
    <w:rsid w:val="007479C9"/>
    <w:rsid w:val="007542C3"/>
    <w:rsid w:val="007568B3"/>
    <w:rsid w:val="007574AF"/>
    <w:rsid w:val="007677AC"/>
    <w:rsid w:val="0077148C"/>
    <w:rsid w:val="007745B7"/>
    <w:rsid w:val="0077529B"/>
    <w:rsid w:val="007771E9"/>
    <w:rsid w:val="00777804"/>
    <w:rsid w:val="00784A5B"/>
    <w:rsid w:val="0078583C"/>
    <w:rsid w:val="007878A6"/>
    <w:rsid w:val="00790392"/>
    <w:rsid w:val="00795BB6"/>
    <w:rsid w:val="007B051C"/>
    <w:rsid w:val="007B21F8"/>
    <w:rsid w:val="007B32E0"/>
    <w:rsid w:val="007B4011"/>
    <w:rsid w:val="007B4353"/>
    <w:rsid w:val="007B49EB"/>
    <w:rsid w:val="007C432E"/>
    <w:rsid w:val="007C5F04"/>
    <w:rsid w:val="007C7258"/>
    <w:rsid w:val="007C7632"/>
    <w:rsid w:val="007C7DC4"/>
    <w:rsid w:val="007D24FC"/>
    <w:rsid w:val="007E7349"/>
    <w:rsid w:val="007F19E8"/>
    <w:rsid w:val="007F5DDB"/>
    <w:rsid w:val="007F7AEE"/>
    <w:rsid w:val="00803DD3"/>
    <w:rsid w:val="00805840"/>
    <w:rsid w:val="008305D2"/>
    <w:rsid w:val="008312A5"/>
    <w:rsid w:val="008355C8"/>
    <w:rsid w:val="00842A0D"/>
    <w:rsid w:val="008444C3"/>
    <w:rsid w:val="00845D3D"/>
    <w:rsid w:val="00847313"/>
    <w:rsid w:val="00851629"/>
    <w:rsid w:val="00852051"/>
    <w:rsid w:val="0085209F"/>
    <w:rsid w:val="00854BB3"/>
    <w:rsid w:val="008558D4"/>
    <w:rsid w:val="00856739"/>
    <w:rsid w:val="0085784E"/>
    <w:rsid w:val="00857A14"/>
    <w:rsid w:val="00860745"/>
    <w:rsid w:val="00866C1F"/>
    <w:rsid w:val="00867CB4"/>
    <w:rsid w:val="008761A7"/>
    <w:rsid w:val="0089200B"/>
    <w:rsid w:val="008A0765"/>
    <w:rsid w:val="008A26E2"/>
    <w:rsid w:val="008B1E1C"/>
    <w:rsid w:val="008C0365"/>
    <w:rsid w:val="008C0EDF"/>
    <w:rsid w:val="008C2EF9"/>
    <w:rsid w:val="008C3488"/>
    <w:rsid w:val="008C3637"/>
    <w:rsid w:val="008C47FF"/>
    <w:rsid w:val="008D18E3"/>
    <w:rsid w:val="008E750F"/>
    <w:rsid w:val="008E7CA3"/>
    <w:rsid w:val="008F0FED"/>
    <w:rsid w:val="008F2E91"/>
    <w:rsid w:val="008F6976"/>
    <w:rsid w:val="008F6B7D"/>
    <w:rsid w:val="008F6E80"/>
    <w:rsid w:val="00901EAA"/>
    <w:rsid w:val="00903BD2"/>
    <w:rsid w:val="009062CB"/>
    <w:rsid w:val="0090794B"/>
    <w:rsid w:val="00910B42"/>
    <w:rsid w:val="00920AE9"/>
    <w:rsid w:val="00925FFD"/>
    <w:rsid w:val="00931835"/>
    <w:rsid w:val="00933B79"/>
    <w:rsid w:val="00942949"/>
    <w:rsid w:val="009447B1"/>
    <w:rsid w:val="00947D21"/>
    <w:rsid w:val="009654D0"/>
    <w:rsid w:val="00967DBD"/>
    <w:rsid w:val="009711E0"/>
    <w:rsid w:val="009718F6"/>
    <w:rsid w:val="00975F7E"/>
    <w:rsid w:val="009821EA"/>
    <w:rsid w:val="00982813"/>
    <w:rsid w:val="00984443"/>
    <w:rsid w:val="00984AAC"/>
    <w:rsid w:val="00984E5F"/>
    <w:rsid w:val="00985353"/>
    <w:rsid w:val="00986B58"/>
    <w:rsid w:val="00987D06"/>
    <w:rsid w:val="00994A26"/>
    <w:rsid w:val="009A38D3"/>
    <w:rsid w:val="009B7169"/>
    <w:rsid w:val="009C0E66"/>
    <w:rsid w:val="009C2218"/>
    <w:rsid w:val="009D62D6"/>
    <w:rsid w:val="009E61A1"/>
    <w:rsid w:val="009F1517"/>
    <w:rsid w:val="009F46D9"/>
    <w:rsid w:val="00A03F3E"/>
    <w:rsid w:val="00A13252"/>
    <w:rsid w:val="00A21954"/>
    <w:rsid w:val="00A23066"/>
    <w:rsid w:val="00A3420B"/>
    <w:rsid w:val="00A461CC"/>
    <w:rsid w:val="00A51B74"/>
    <w:rsid w:val="00A54D19"/>
    <w:rsid w:val="00A57865"/>
    <w:rsid w:val="00A66B0F"/>
    <w:rsid w:val="00A6780F"/>
    <w:rsid w:val="00A67BDF"/>
    <w:rsid w:val="00A83D4F"/>
    <w:rsid w:val="00A87E95"/>
    <w:rsid w:val="00A94761"/>
    <w:rsid w:val="00A947A3"/>
    <w:rsid w:val="00AA0EEB"/>
    <w:rsid w:val="00AA47E7"/>
    <w:rsid w:val="00AA5089"/>
    <w:rsid w:val="00AA5463"/>
    <w:rsid w:val="00AA5B21"/>
    <w:rsid w:val="00AA6090"/>
    <w:rsid w:val="00AA6C92"/>
    <w:rsid w:val="00AB0EF8"/>
    <w:rsid w:val="00AB12D7"/>
    <w:rsid w:val="00AB1545"/>
    <w:rsid w:val="00AB230F"/>
    <w:rsid w:val="00AD2441"/>
    <w:rsid w:val="00AD2AA1"/>
    <w:rsid w:val="00AD32BA"/>
    <w:rsid w:val="00AD4E97"/>
    <w:rsid w:val="00AD5D69"/>
    <w:rsid w:val="00AE6608"/>
    <w:rsid w:val="00AE6ED4"/>
    <w:rsid w:val="00AF0CDA"/>
    <w:rsid w:val="00AF7BE0"/>
    <w:rsid w:val="00AF7F58"/>
    <w:rsid w:val="00B013D4"/>
    <w:rsid w:val="00B02A92"/>
    <w:rsid w:val="00B04E56"/>
    <w:rsid w:val="00B04FC9"/>
    <w:rsid w:val="00B13F48"/>
    <w:rsid w:val="00B15887"/>
    <w:rsid w:val="00B20510"/>
    <w:rsid w:val="00B26D87"/>
    <w:rsid w:val="00B348DD"/>
    <w:rsid w:val="00B50B1C"/>
    <w:rsid w:val="00B52540"/>
    <w:rsid w:val="00B531EE"/>
    <w:rsid w:val="00B5321F"/>
    <w:rsid w:val="00B651E6"/>
    <w:rsid w:val="00B67F6A"/>
    <w:rsid w:val="00B7251F"/>
    <w:rsid w:val="00B72C3E"/>
    <w:rsid w:val="00B73FF8"/>
    <w:rsid w:val="00B75B0C"/>
    <w:rsid w:val="00B75D44"/>
    <w:rsid w:val="00B765B4"/>
    <w:rsid w:val="00B86E00"/>
    <w:rsid w:val="00BA6624"/>
    <w:rsid w:val="00BB0B01"/>
    <w:rsid w:val="00BC0CAF"/>
    <w:rsid w:val="00BC1853"/>
    <w:rsid w:val="00BC3C87"/>
    <w:rsid w:val="00BC538B"/>
    <w:rsid w:val="00BC59FB"/>
    <w:rsid w:val="00BC6F55"/>
    <w:rsid w:val="00BE12E2"/>
    <w:rsid w:val="00BE2B28"/>
    <w:rsid w:val="00BE4BAC"/>
    <w:rsid w:val="00BF1042"/>
    <w:rsid w:val="00BF1832"/>
    <w:rsid w:val="00BF2CF8"/>
    <w:rsid w:val="00C01EDE"/>
    <w:rsid w:val="00C03240"/>
    <w:rsid w:val="00C05DD7"/>
    <w:rsid w:val="00C12DF0"/>
    <w:rsid w:val="00C14201"/>
    <w:rsid w:val="00C21F74"/>
    <w:rsid w:val="00C24B20"/>
    <w:rsid w:val="00C26B33"/>
    <w:rsid w:val="00C40D91"/>
    <w:rsid w:val="00C43D1F"/>
    <w:rsid w:val="00C44EEA"/>
    <w:rsid w:val="00C47435"/>
    <w:rsid w:val="00C477E2"/>
    <w:rsid w:val="00C51CE7"/>
    <w:rsid w:val="00C53A51"/>
    <w:rsid w:val="00C65D45"/>
    <w:rsid w:val="00C673E0"/>
    <w:rsid w:val="00C77130"/>
    <w:rsid w:val="00C90273"/>
    <w:rsid w:val="00C92B52"/>
    <w:rsid w:val="00C933EE"/>
    <w:rsid w:val="00C97316"/>
    <w:rsid w:val="00C97B83"/>
    <w:rsid w:val="00CA05BC"/>
    <w:rsid w:val="00CA4185"/>
    <w:rsid w:val="00CA72B4"/>
    <w:rsid w:val="00CB1969"/>
    <w:rsid w:val="00CB30B7"/>
    <w:rsid w:val="00CC084A"/>
    <w:rsid w:val="00CC767F"/>
    <w:rsid w:val="00CE2F66"/>
    <w:rsid w:val="00CE6264"/>
    <w:rsid w:val="00CE7959"/>
    <w:rsid w:val="00CE7A55"/>
    <w:rsid w:val="00CF5CB0"/>
    <w:rsid w:val="00D01A92"/>
    <w:rsid w:val="00D072D4"/>
    <w:rsid w:val="00D20181"/>
    <w:rsid w:val="00D27886"/>
    <w:rsid w:val="00D30177"/>
    <w:rsid w:val="00D31DEB"/>
    <w:rsid w:val="00D368CB"/>
    <w:rsid w:val="00D36D4B"/>
    <w:rsid w:val="00D445F4"/>
    <w:rsid w:val="00D51AFE"/>
    <w:rsid w:val="00D600E7"/>
    <w:rsid w:val="00D6293B"/>
    <w:rsid w:val="00D62C78"/>
    <w:rsid w:val="00D678E8"/>
    <w:rsid w:val="00D718F5"/>
    <w:rsid w:val="00D74B87"/>
    <w:rsid w:val="00D74C2D"/>
    <w:rsid w:val="00D80D64"/>
    <w:rsid w:val="00D8416C"/>
    <w:rsid w:val="00D84A4B"/>
    <w:rsid w:val="00D87ED1"/>
    <w:rsid w:val="00D90157"/>
    <w:rsid w:val="00D93BA1"/>
    <w:rsid w:val="00D974CD"/>
    <w:rsid w:val="00DA220E"/>
    <w:rsid w:val="00DA25F9"/>
    <w:rsid w:val="00DA605D"/>
    <w:rsid w:val="00DB5758"/>
    <w:rsid w:val="00DB74B0"/>
    <w:rsid w:val="00DC12B4"/>
    <w:rsid w:val="00DC418B"/>
    <w:rsid w:val="00DC4562"/>
    <w:rsid w:val="00DE0D3F"/>
    <w:rsid w:val="00DE445C"/>
    <w:rsid w:val="00DE4D03"/>
    <w:rsid w:val="00DF1441"/>
    <w:rsid w:val="00DF2746"/>
    <w:rsid w:val="00DF2D3B"/>
    <w:rsid w:val="00DF3B20"/>
    <w:rsid w:val="00DF482B"/>
    <w:rsid w:val="00DF56EB"/>
    <w:rsid w:val="00DF796C"/>
    <w:rsid w:val="00E03FE7"/>
    <w:rsid w:val="00E0502B"/>
    <w:rsid w:val="00E05B2F"/>
    <w:rsid w:val="00E05F38"/>
    <w:rsid w:val="00E12996"/>
    <w:rsid w:val="00E1555E"/>
    <w:rsid w:val="00E166D0"/>
    <w:rsid w:val="00E175F2"/>
    <w:rsid w:val="00E20DAE"/>
    <w:rsid w:val="00E23518"/>
    <w:rsid w:val="00E3076E"/>
    <w:rsid w:val="00E33DE5"/>
    <w:rsid w:val="00E373C8"/>
    <w:rsid w:val="00E373E0"/>
    <w:rsid w:val="00E37D28"/>
    <w:rsid w:val="00E43748"/>
    <w:rsid w:val="00E439AA"/>
    <w:rsid w:val="00E453A6"/>
    <w:rsid w:val="00E50F4B"/>
    <w:rsid w:val="00E51ADC"/>
    <w:rsid w:val="00E53BE3"/>
    <w:rsid w:val="00E55EC8"/>
    <w:rsid w:val="00E62585"/>
    <w:rsid w:val="00E631E0"/>
    <w:rsid w:val="00E63418"/>
    <w:rsid w:val="00E72D55"/>
    <w:rsid w:val="00E72F31"/>
    <w:rsid w:val="00E9208C"/>
    <w:rsid w:val="00E94DB3"/>
    <w:rsid w:val="00E95B47"/>
    <w:rsid w:val="00E96F4A"/>
    <w:rsid w:val="00EA05DF"/>
    <w:rsid w:val="00EA4868"/>
    <w:rsid w:val="00EA591C"/>
    <w:rsid w:val="00EB221B"/>
    <w:rsid w:val="00EB3325"/>
    <w:rsid w:val="00EC0A32"/>
    <w:rsid w:val="00EC54E6"/>
    <w:rsid w:val="00ED1D94"/>
    <w:rsid w:val="00ED2D61"/>
    <w:rsid w:val="00ED2E45"/>
    <w:rsid w:val="00ED73D3"/>
    <w:rsid w:val="00EE0265"/>
    <w:rsid w:val="00EE3C39"/>
    <w:rsid w:val="00EE4A61"/>
    <w:rsid w:val="00EF593A"/>
    <w:rsid w:val="00F01547"/>
    <w:rsid w:val="00F133B6"/>
    <w:rsid w:val="00F202AC"/>
    <w:rsid w:val="00F20EE4"/>
    <w:rsid w:val="00F267DF"/>
    <w:rsid w:val="00F353F6"/>
    <w:rsid w:val="00F43B5E"/>
    <w:rsid w:val="00F456EB"/>
    <w:rsid w:val="00F462BC"/>
    <w:rsid w:val="00F4664C"/>
    <w:rsid w:val="00F5330F"/>
    <w:rsid w:val="00F54173"/>
    <w:rsid w:val="00F57ADD"/>
    <w:rsid w:val="00F668F0"/>
    <w:rsid w:val="00F67C90"/>
    <w:rsid w:val="00F84191"/>
    <w:rsid w:val="00F91C48"/>
    <w:rsid w:val="00FA4051"/>
    <w:rsid w:val="00FA6885"/>
    <w:rsid w:val="00FA6C7E"/>
    <w:rsid w:val="00FA736F"/>
    <w:rsid w:val="00FB1BDA"/>
    <w:rsid w:val="00FB1BF6"/>
    <w:rsid w:val="00FB4F9B"/>
    <w:rsid w:val="00FD28DC"/>
    <w:rsid w:val="00FD44C2"/>
    <w:rsid w:val="00FE2201"/>
    <w:rsid w:val="00FE4E6F"/>
    <w:rsid w:val="00FF24DC"/>
    <w:rsid w:val="00FF584E"/>
    <w:rsid w:val="00FF78F7"/>
    <w:rsid w:val="00FF7ECB"/>
    <w:rsid w:val="09432619"/>
    <w:rsid w:val="0E6D480A"/>
    <w:rsid w:val="17EE801F"/>
    <w:rsid w:val="1DA0729E"/>
    <w:rsid w:val="29DE7FDD"/>
    <w:rsid w:val="2D511B35"/>
    <w:rsid w:val="32E22D16"/>
    <w:rsid w:val="330342A0"/>
    <w:rsid w:val="38C8741B"/>
    <w:rsid w:val="403ACBB8"/>
    <w:rsid w:val="445E508B"/>
    <w:rsid w:val="49945914"/>
    <w:rsid w:val="4C76C3E9"/>
    <w:rsid w:val="538FC3E4"/>
    <w:rsid w:val="5590E166"/>
    <w:rsid w:val="5D8C6DC4"/>
    <w:rsid w:val="634F10AE"/>
    <w:rsid w:val="659F560B"/>
    <w:rsid w:val="690E837E"/>
    <w:rsid w:val="6E50F6B7"/>
    <w:rsid w:val="73FA9A8C"/>
    <w:rsid w:val="7ED6BBEF"/>
    <w:rsid w:val="7F9CF3D3"/>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399A82"/>
  <w15:docId w15:val="{EB7C1782-47B7-2840-9E0E-B1D8C36CE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sv-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A2CB5"/>
    <w:rPr>
      <w:rFonts w:ascii="Times New Roman" w:eastAsia="Times New Roman" w:hAnsi="Times New Roman" w:cs="Times New Roman"/>
    </w:rPr>
  </w:style>
  <w:style w:type="paragraph" w:styleId="Heading1">
    <w:name w:val="heading 1"/>
    <w:basedOn w:val="Normal"/>
    <w:next w:val="Normal"/>
    <w:link w:val="Heading1Char"/>
    <w:uiPriority w:val="9"/>
    <w:qFormat/>
    <w:rsid w:val="00D600E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58DE"/>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58DE"/>
    <w:rPr>
      <w:rFonts w:asciiTheme="majorHAnsi" w:eastAsiaTheme="majorEastAsia" w:hAnsiTheme="majorHAnsi" w:cstheme="majorBidi"/>
      <w:color w:val="2F5496" w:themeColor="accent1" w:themeShade="BF"/>
      <w:sz w:val="26"/>
      <w:szCs w:val="26"/>
      <w:lang w:val="en-US"/>
    </w:rPr>
  </w:style>
  <w:style w:type="character" w:styleId="CommentReference">
    <w:name w:val="annotation reference"/>
    <w:basedOn w:val="DefaultParagraphFont"/>
    <w:uiPriority w:val="99"/>
    <w:semiHidden/>
    <w:unhideWhenUsed/>
    <w:rsid w:val="002B58DE"/>
    <w:rPr>
      <w:sz w:val="16"/>
      <w:szCs w:val="16"/>
    </w:rPr>
  </w:style>
  <w:style w:type="paragraph" w:styleId="CommentText">
    <w:name w:val="annotation text"/>
    <w:aliases w:val="Char11"/>
    <w:basedOn w:val="Normal"/>
    <w:link w:val="CommentTextChar"/>
    <w:uiPriority w:val="99"/>
    <w:unhideWhenUsed/>
    <w:qFormat/>
    <w:rsid w:val="002B58DE"/>
    <w:rPr>
      <w:sz w:val="20"/>
      <w:szCs w:val="20"/>
    </w:rPr>
  </w:style>
  <w:style w:type="character" w:customStyle="1" w:styleId="CommentTextChar">
    <w:name w:val="Comment Text Char"/>
    <w:aliases w:val="Char11 Char"/>
    <w:basedOn w:val="DefaultParagraphFont"/>
    <w:link w:val="CommentText"/>
    <w:uiPriority w:val="99"/>
    <w:qFormat/>
    <w:rsid w:val="002B58DE"/>
    <w:rPr>
      <w:sz w:val="20"/>
      <w:szCs w:val="20"/>
    </w:rPr>
  </w:style>
  <w:style w:type="paragraph" w:styleId="BalloonText">
    <w:name w:val="Balloon Text"/>
    <w:basedOn w:val="Normal"/>
    <w:link w:val="BalloonTextChar"/>
    <w:uiPriority w:val="99"/>
    <w:semiHidden/>
    <w:unhideWhenUsed/>
    <w:rsid w:val="002B58DE"/>
    <w:rPr>
      <w:sz w:val="18"/>
      <w:szCs w:val="18"/>
    </w:rPr>
  </w:style>
  <w:style w:type="character" w:customStyle="1" w:styleId="BalloonTextChar">
    <w:name w:val="Balloon Text Char"/>
    <w:basedOn w:val="DefaultParagraphFont"/>
    <w:link w:val="BalloonText"/>
    <w:uiPriority w:val="99"/>
    <w:semiHidden/>
    <w:rsid w:val="002B58DE"/>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94415"/>
    <w:rPr>
      <w:b/>
      <w:bCs/>
    </w:rPr>
  </w:style>
  <w:style w:type="character" w:customStyle="1" w:styleId="CommentSubjectChar">
    <w:name w:val="Comment Subject Char"/>
    <w:basedOn w:val="CommentTextChar"/>
    <w:link w:val="CommentSubject"/>
    <w:uiPriority w:val="99"/>
    <w:semiHidden/>
    <w:rsid w:val="00694415"/>
    <w:rPr>
      <w:rFonts w:ascii="Times New Roman" w:eastAsia="Times New Roman" w:hAnsi="Times New Roman" w:cs="Times New Roman"/>
      <w:b/>
      <w:bCs/>
      <w:sz w:val="20"/>
      <w:szCs w:val="20"/>
    </w:rPr>
  </w:style>
  <w:style w:type="character" w:customStyle="1" w:styleId="apple-converted-space">
    <w:name w:val="apple-converted-space"/>
    <w:basedOn w:val="DefaultParagraphFont"/>
    <w:rsid w:val="00692873"/>
  </w:style>
  <w:style w:type="character" w:customStyle="1" w:styleId="Heading1Char">
    <w:name w:val="Heading 1 Char"/>
    <w:basedOn w:val="DefaultParagraphFont"/>
    <w:link w:val="Heading1"/>
    <w:uiPriority w:val="9"/>
    <w:rsid w:val="00D600E7"/>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6514DE"/>
    <w:rPr>
      <w:rFonts w:ascii="Times New Roman" w:eastAsia="Times New Roman" w:hAnsi="Times New Roman" w:cs="Times New Roman"/>
    </w:rPr>
  </w:style>
  <w:style w:type="paragraph" w:customStyle="1" w:styleId="EndNoteBibliographyTitle">
    <w:name w:val="EndNote Bibliography Title"/>
    <w:basedOn w:val="Normal"/>
    <w:rsid w:val="00E37D28"/>
    <w:pPr>
      <w:jc w:val="center"/>
    </w:pPr>
    <w:rPr>
      <w:lang w:val="en-US"/>
    </w:rPr>
  </w:style>
  <w:style w:type="paragraph" w:customStyle="1" w:styleId="EndNoteBibliography">
    <w:name w:val="EndNote Bibliography"/>
    <w:basedOn w:val="Normal"/>
    <w:rsid w:val="00E37D28"/>
    <w:rPr>
      <w:lang w:val="en-US"/>
    </w:rPr>
  </w:style>
  <w:style w:type="table" w:styleId="TableGrid">
    <w:name w:val="Table Grid"/>
    <w:basedOn w:val="TableNormal"/>
    <w:uiPriority w:val="39"/>
    <w:rsid w:val="00C53A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1EAA"/>
    <w:pPr>
      <w:tabs>
        <w:tab w:val="center" w:pos="4703"/>
        <w:tab w:val="right" w:pos="9406"/>
      </w:tabs>
    </w:pPr>
  </w:style>
  <w:style w:type="character" w:customStyle="1" w:styleId="HeaderChar">
    <w:name w:val="Header Char"/>
    <w:basedOn w:val="DefaultParagraphFont"/>
    <w:link w:val="Header"/>
    <w:uiPriority w:val="99"/>
    <w:rsid w:val="00901EAA"/>
    <w:rPr>
      <w:rFonts w:ascii="Times New Roman" w:eastAsia="Times New Roman" w:hAnsi="Times New Roman" w:cs="Times New Roman"/>
    </w:rPr>
  </w:style>
  <w:style w:type="paragraph" w:styleId="Footer">
    <w:name w:val="footer"/>
    <w:basedOn w:val="Normal"/>
    <w:link w:val="FooterChar"/>
    <w:uiPriority w:val="99"/>
    <w:unhideWhenUsed/>
    <w:rsid w:val="00901EAA"/>
    <w:pPr>
      <w:tabs>
        <w:tab w:val="center" w:pos="4703"/>
        <w:tab w:val="right" w:pos="9406"/>
      </w:tabs>
    </w:pPr>
  </w:style>
  <w:style w:type="character" w:customStyle="1" w:styleId="FooterChar">
    <w:name w:val="Footer Char"/>
    <w:basedOn w:val="DefaultParagraphFont"/>
    <w:link w:val="Footer"/>
    <w:uiPriority w:val="99"/>
    <w:rsid w:val="00901EAA"/>
    <w:rPr>
      <w:rFonts w:ascii="Times New Roman" w:eastAsia="Times New Roman" w:hAnsi="Times New Roman" w:cs="Times New Roman"/>
    </w:rPr>
  </w:style>
  <w:style w:type="character" w:styleId="Hyperlink">
    <w:name w:val="Hyperlink"/>
    <w:basedOn w:val="DefaultParagraphFont"/>
    <w:uiPriority w:val="99"/>
    <w:unhideWhenUsed/>
    <w:rsid w:val="0069487B"/>
    <w:rPr>
      <w:color w:val="0563C1" w:themeColor="hyperlink"/>
      <w:u w:val="single"/>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6266F4"/>
    <w:pPr>
      <w:ind w:left="720"/>
      <w:contextualSpacing/>
    </w:pPr>
  </w:style>
  <w:style w:type="paragraph" w:customStyle="1" w:styleId="MDPI16affiliation">
    <w:name w:val="MDPI_1.6_affiliation"/>
    <w:qFormat/>
    <w:rsid w:val="00EE0265"/>
    <w:pPr>
      <w:adjustRightInd w:val="0"/>
      <w:snapToGrid w:val="0"/>
      <w:spacing w:line="260" w:lineRule="atLeast"/>
      <w:ind w:left="311" w:hanging="198"/>
    </w:pPr>
    <w:rPr>
      <w:rFonts w:ascii="Palatino Linotype" w:eastAsia="Times New Roman" w:hAnsi="Palatino Linotype" w:cs="Times New Roman"/>
      <w:color w:val="000000"/>
      <w:sz w:val="18"/>
      <w:szCs w:val="18"/>
      <w:lang w:val="en-US" w:eastAsia="de-DE" w:bidi="en-US"/>
    </w:rPr>
  </w:style>
  <w:style w:type="character" w:styleId="LineNumber">
    <w:name w:val="line number"/>
    <w:basedOn w:val="DefaultParagraphFont"/>
    <w:uiPriority w:val="99"/>
    <w:semiHidden/>
    <w:unhideWhenUsed/>
    <w:rsid w:val="006B5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185">
      <w:bodyDiv w:val="1"/>
      <w:marLeft w:val="0"/>
      <w:marRight w:val="0"/>
      <w:marTop w:val="0"/>
      <w:marBottom w:val="0"/>
      <w:divBdr>
        <w:top w:val="none" w:sz="0" w:space="0" w:color="auto"/>
        <w:left w:val="none" w:sz="0" w:space="0" w:color="auto"/>
        <w:bottom w:val="none" w:sz="0" w:space="0" w:color="auto"/>
        <w:right w:val="none" w:sz="0" w:space="0" w:color="auto"/>
      </w:divBdr>
    </w:div>
    <w:div w:id="23991074">
      <w:bodyDiv w:val="1"/>
      <w:marLeft w:val="0"/>
      <w:marRight w:val="0"/>
      <w:marTop w:val="0"/>
      <w:marBottom w:val="0"/>
      <w:divBdr>
        <w:top w:val="none" w:sz="0" w:space="0" w:color="auto"/>
        <w:left w:val="none" w:sz="0" w:space="0" w:color="auto"/>
        <w:bottom w:val="none" w:sz="0" w:space="0" w:color="auto"/>
        <w:right w:val="none" w:sz="0" w:space="0" w:color="auto"/>
      </w:divBdr>
    </w:div>
    <w:div w:id="30155017">
      <w:bodyDiv w:val="1"/>
      <w:marLeft w:val="0"/>
      <w:marRight w:val="0"/>
      <w:marTop w:val="0"/>
      <w:marBottom w:val="0"/>
      <w:divBdr>
        <w:top w:val="none" w:sz="0" w:space="0" w:color="auto"/>
        <w:left w:val="none" w:sz="0" w:space="0" w:color="auto"/>
        <w:bottom w:val="none" w:sz="0" w:space="0" w:color="auto"/>
        <w:right w:val="none" w:sz="0" w:space="0" w:color="auto"/>
      </w:divBdr>
    </w:div>
    <w:div w:id="118575434">
      <w:bodyDiv w:val="1"/>
      <w:marLeft w:val="0"/>
      <w:marRight w:val="0"/>
      <w:marTop w:val="0"/>
      <w:marBottom w:val="0"/>
      <w:divBdr>
        <w:top w:val="none" w:sz="0" w:space="0" w:color="auto"/>
        <w:left w:val="none" w:sz="0" w:space="0" w:color="auto"/>
        <w:bottom w:val="none" w:sz="0" w:space="0" w:color="auto"/>
        <w:right w:val="none" w:sz="0" w:space="0" w:color="auto"/>
      </w:divBdr>
    </w:div>
    <w:div w:id="125314468">
      <w:bodyDiv w:val="1"/>
      <w:marLeft w:val="0"/>
      <w:marRight w:val="0"/>
      <w:marTop w:val="0"/>
      <w:marBottom w:val="0"/>
      <w:divBdr>
        <w:top w:val="none" w:sz="0" w:space="0" w:color="auto"/>
        <w:left w:val="none" w:sz="0" w:space="0" w:color="auto"/>
        <w:bottom w:val="none" w:sz="0" w:space="0" w:color="auto"/>
        <w:right w:val="none" w:sz="0" w:space="0" w:color="auto"/>
      </w:divBdr>
    </w:div>
    <w:div w:id="323052057">
      <w:bodyDiv w:val="1"/>
      <w:marLeft w:val="0"/>
      <w:marRight w:val="0"/>
      <w:marTop w:val="0"/>
      <w:marBottom w:val="0"/>
      <w:divBdr>
        <w:top w:val="none" w:sz="0" w:space="0" w:color="auto"/>
        <w:left w:val="none" w:sz="0" w:space="0" w:color="auto"/>
        <w:bottom w:val="none" w:sz="0" w:space="0" w:color="auto"/>
        <w:right w:val="none" w:sz="0" w:space="0" w:color="auto"/>
      </w:divBdr>
    </w:div>
    <w:div w:id="412552832">
      <w:bodyDiv w:val="1"/>
      <w:marLeft w:val="0"/>
      <w:marRight w:val="0"/>
      <w:marTop w:val="0"/>
      <w:marBottom w:val="0"/>
      <w:divBdr>
        <w:top w:val="none" w:sz="0" w:space="0" w:color="auto"/>
        <w:left w:val="none" w:sz="0" w:space="0" w:color="auto"/>
        <w:bottom w:val="none" w:sz="0" w:space="0" w:color="auto"/>
        <w:right w:val="none" w:sz="0" w:space="0" w:color="auto"/>
      </w:divBdr>
    </w:div>
    <w:div w:id="423186958">
      <w:bodyDiv w:val="1"/>
      <w:marLeft w:val="0"/>
      <w:marRight w:val="0"/>
      <w:marTop w:val="0"/>
      <w:marBottom w:val="0"/>
      <w:divBdr>
        <w:top w:val="none" w:sz="0" w:space="0" w:color="auto"/>
        <w:left w:val="none" w:sz="0" w:space="0" w:color="auto"/>
        <w:bottom w:val="none" w:sz="0" w:space="0" w:color="auto"/>
        <w:right w:val="none" w:sz="0" w:space="0" w:color="auto"/>
      </w:divBdr>
    </w:div>
    <w:div w:id="442648651">
      <w:bodyDiv w:val="1"/>
      <w:marLeft w:val="0"/>
      <w:marRight w:val="0"/>
      <w:marTop w:val="0"/>
      <w:marBottom w:val="0"/>
      <w:divBdr>
        <w:top w:val="none" w:sz="0" w:space="0" w:color="auto"/>
        <w:left w:val="none" w:sz="0" w:space="0" w:color="auto"/>
        <w:bottom w:val="none" w:sz="0" w:space="0" w:color="auto"/>
        <w:right w:val="none" w:sz="0" w:space="0" w:color="auto"/>
      </w:divBdr>
    </w:div>
    <w:div w:id="467623423">
      <w:bodyDiv w:val="1"/>
      <w:marLeft w:val="0"/>
      <w:marRight w:val="0"/>
      <w:marTop w:val="0"/>
      <w:marBottom w:val="0"/>
      <w:divBdr>
        <w:top w:val="none" w:sz="0" w:space="0" w:color="auto"/>
        <w:left w:val="none" w:sz="0" w:space="0" w:color="auto"/>
        <w:bottom w:val="none" w:sz="0" w:space="0" w:color="auto"/>
        <w:right w:val="none" w:sz="0" w:space="0" w:color="auto"/>
      </w:divBdr>
    </w:div>
    <w:div w:id="469203776">
      <w:bodyDiv w:val="1"/>
      <w:marLeft w:val="0"/>
      <w:marRight w:val="0"/>
      <w:marTop w:val="0"/>
      <w:marBottom w:val="0"/>
      <w:divBdr>
        <w:top w:val="none" w:sz="0" w:space="0" w:color="auto"/>
        <w:left w:val="none" w:sz="0" w:space="0" w:color="auto"/>
        <w:bottom w:val="none" w:sz="0" w:space="0" w:color="auto"/>
        <w:right w:val="none" w:sz="0" w:space="0" w:color="auto"/>
      </w:divBdr>
    </w:div>
    <w:div w:id="532616446">
      <w:bodyDiv w:val="1"/>
      <w:marLeft w:val="0"/>
      <w:marRight w:val="0"/>
      <w:marTop w:val="0"/>
      <w:marBottom w:val="0"/>
      <w:divBdr>
        <w:top w:val="none" w:sz="0" w:space="0" w:color="auto"/>
        <w:left w:val="none" w:sz="0" w:space="0" w:color="auto"/>
        <w:bottom w:val="none" w:sz="0" w:space="0" w:color="auto"/>
        <w:right w:val="none" w:sz="0" w:space="0" w:color="auto"/>
      </w:divBdr>
    </w:div>
    <w:div w:id="547424379">
      <w:bodyDiv w:val="1"/>
      <w:marLeft w:val="0"/>
      <w:marRight w:val="0"/>
      <w:marTop w:val="0"/>
      <w:marBottom w:val="0"/>
      <w:divBdr>
        <w:top w:val="none" w:sz="0" w:space="0" w:color="auto"/>
        <w:left w:val="none" w:sz="0" w:space="0" w:color="auto"/>
        <w:bottom w:val="none" w:sz="0" w:space="0" w:color="auto"/>
        <w:right w:val="none" w:sz="0" w:space="0" w:color="auto"/>
      </w:divBdr>
    </w:div>
    <w:div w:id="615449796">
      <w:bodyDiv w:val="1"/>
      <w:marLeft w:val="0"/>
      <w:marRight w:val="0"/>
      <w:marTop w:val="0"/>
      <w:marBottom w:val="0"/>
      <w:divBdr>
        <w:top w:val="none" w:sz="0" w:space="0" w:color="auto"/>
        <w:left w:val="none" w:sz="0" w:space="0" w:color="auto"/>
        <w:bottom w:val="none" w:sz="0" w:space="0" w:color="auto"/>
        <w:right w:val="none" w:sz="0" w:space="0" w:color="auto"/>
      </w:divBdr>
      <w:divsChild>
        <w:div w:id="118492839">
          <w:marLeft w:val="0"/>
          <w:marRight w:val="0"/>
          <w:marTop w:val="0"/>
          <w:marBottom w:val="0"/>
          <w:divBdr>
            <w:top w:val="none" w:sz="0" w:space="0" w:color="auto"/>
            <w:left w:val="none" w:sz="0" w:space="0" w:color="auto"/>
            <w:bottom w:val="none" w:sz="0" w:space="0" w:color="auto"/>
            <w:right w:val="none" w:sz="0" w:space="0" w:color="auto"/>
          </w:divBdr>
        </w:div>
      </w:divsChild>
    </w:div>
    <w:div w:id="640041494">
      <w:bodyDiv w:val="1"/>
      <w:marLeft w:val="0"/>
      <w:marRight w:val="0"/>
      <w:marTop w:val="0"/>
      <w:marBottom w:val="0"/>
      <w:divBdr>
        <w:top w:val="none" w:sz="0" w:space="0" w:color="auto"/>
        <w:left w:val="none" w:sz="0" w:space="0" w:color="auto"/>
        <w:bottom w:val="none" w:sz="0" w:space="0" w:color="auto"/>
        <w:right w:val="none" w:sz="0" w:space="0" w:color="auto"/>
      </w:divBdr>
    </w:div>
    <w:div w:id="647974201">
      <w:bodyDiv w:val="1"/>
      <w:marLeft w:val="0"/>
      <w:marRight w:val="0"/>
      <w:marTop w:val="0"/>
      <w:marBottom w:val="0"/>
      <w:divBdr>
        <w:top w:val="none" w:sz="0" w:space="0" w:color="auto"/>
        <w:left w:val="none" w:sz="0" w:space="0" w:color="auto"/>
        <w:bottom w:val="none" w:sz="0" w:space="0" w:color="auto"/>
        <w:right w:val="none" w:sz="0" w:space="0" w:color="auto"/>
      </w:divBdr>
    </w:div>
    <w:div w:id="713775699">
      <w:bodyDiv w:val="1"/>
      <w:marLeft w:val="0"/>
      <w:marRight w:val="0"/>
      <w:marTop w:val="0"/>
      <w:marBottom w:val="0"/>
      <w:divBdr>
        <w:top w:val="none" w:sz="0" w:space="0" w:color="auto"/>
        <w:left w:val="none" w:sz="0" w:space="0" w:color="auto"/>
        <w:bottom w:val="none" w:sz="0" w:space="0" w:color="auto"/>
        <w:right w:val="none" w:sz="0" w:space="0" w:color="auto"/>
      </w:divBdr>
    </w:div>
    <w:div w:id="821196280">
      <w:bodyDiv w:val="1"/>
      <w:marLeft w:val="0"/>
      <w:marRight w:val="0"/>
      <w:marTop w:val="0"/>
      <w:marBottom w:val="0"/>
      <w:divBdr>
        <w:top w:val="none" w:sz="0" w:space="0" w:color="auto"/>
        <w:left w:val="none" w:sz="0" w:space="0" w:color="auto"/>
        <w:bottom w:val="none" w:sz="0" w:space="0" w:color="auto"/>
        <w:right w:val="none" w:sz="0" w:space="0" w:color="auto"/>
      </w:divBdr>
    </w:div>
    <w:div w:id="851838797">
      <w:bodyDiv w:val="1"/>
      <w:marLeft w:val="0"/>
      <w:marRight w:val="0"/>
      <w:marTop w:val="0"/>
      <w:marBottom w:val="0"/>
      <w:divBdr>
        <w:top w:val="none" w:sz="0" w:space="0" w:color="auto"/>
        <w:left w:val="none" w:sz="0" w:space="0" w:color="auto"/>
        <w:bottom w:val="none" w:sz="0" w:space="0" w:color="auto"/>
        <w:right w:val="none" w:sz="0" w:space="0" w:color="auto"/>
      </w:divBdr>
    </w:div>
    <w:div w:id="897327033">
      <w:bodyDiv w:val="1"/>
      <w:marLeft w:val="0"/>
      <w:marRight w:val="0"/>
      <w:marTop w:val="0"/>
      <w:marBottom w:val="0"/>
      <w:divBdr>
        <w:top w:val="none" w:sz="0" w:space="0" w:color="auto"/>
        <w:left w:val="none" w:sz="0" w:space="0" w:color="auto"/>
        <w:bottom w:val="none" w:sz="0" w:space="0" w:color="auto"/>
        <w:right w:val="none" w:sz="0" w:space="0" w:color="auto"/>
      </w:divBdr>
    </w:div>
    <w:div w:id="963852674">
      <w:bodyDiv w:val="1"/>
      <w:marLeft w:val="0"/>
      <w:marRight w:val="0"/>
      <w:marTop w:val="0"/>
      <w:marBottom w:val="0"/>
      <w:divBdr>
        <w:top w:val="none" w:sz="0" w:space="0" w:color="auto"/>
        <w:left w:val="none" w:sz="0" w:space="0" w:color="auto"/>
        <w:bottom w:val="none" w:sz="0" w:space="0" w:color="auto"/>
        <w:right w:val="none" w:sz="0" w:space="0" w:color="auto"/>
      </w:divBdr>
    </w:div>
    <w:div w:id="986279892">
      <w:bodyDiv w:val="1"/>
      <w:marLeft w:val="0"/>
      <w:marRight w:val="0"/>
      <w:marTop w:val="0"/>
      <w:marBottom w:val="0"/>
      <w:divBdr>
        <w:top w:val="none" w:sz="0" w:space="0" w:color="auto"/>
        <w:left w:val="none" w:sz="0" w:space="0" w:color="auto"/>
        <w:bottom w:val="none" w:sz="0" w:space="0" w:color="auto"/>
        <w:right w:val="none" w:sz="0" w:space="0" w:color="auto"/>
      </w:divBdr>
    </w:div>
    <w:div w:id="991063006">
      <w:bodyDiv w:val="1"/>
      <w:marLeft w:val="0"/>
      <w:marRight w:val="0"/>
      <w:marTop w:val="0"/>
      <w:marBottom w:val="0"/>
      <w:divBdr>
        <w:top w:val="none" w:sz="0" w:space="0" w:color="auto"/>
        <w:left w:val="none" w:sz="0" w:space="0" w:color="auto"/>
        <w:bottom w:val="none" w:sz="0" w:space="0" w:color="auto"/>
        <w:right w:val="none" w:sz="0" w:space="0" w:color="auto"/>
      </w:divBdr>
    </w:div>
    <w:div w:id="1182283157">
      <w:bodyDiv w:val="1"/>
      <w:marLeft w:val="0"/>
      <w:marRight w:val="0"/>
      <w:marTop w:val="0"/>
      <w:marBottom w:val="0"/>
      <w:divBdr>
        <w:top w:val="none" w:sz="0" w:space="0" w:color="auto"/>
        <w:left w:val="none" w:sz="0" w:space="0" w:color="auto"/>
        <w:bottom w:val="none" w:sz="0" w:space="0" w:color="auto"/>
        <w:right w:val="none" w:sz="0" w:space="0" w:color="auto"/>
      </w:divBdr>
    </w:div>
    <w:div w:id="1191604723">
      <w:bodyDiv w:val="1"/>
      <w:marLeft w:val="0"/>
      <w:marRight w:val="0"/>
      <w:marTop w:val="0"/>
      <w:marBottom w:val="0"/>
      <w:divBdr>
        <w:top w:val="none" w:sz="0" w:space="0" w:color="auto"/>
        <w:left w:val="none" w:sz="0" w:space="0" w:color="auto"/>
        <w:bottom w:val="none" w:sz="0" w:space="0" w:color="auto"/>
        <w:right w:val="none" w:sz="0" w:space="0" w:color="auto"/>
      </w:divBdr>
      <w:divsChild>
        <w:div w:id="746194849">
          <w:marLeft w:val="0"/>
          <w:marRight w:val="0"/>
          <w:marTop w:val="0"/>
          <w:marBottom w:val="0"/>
          <w:divBdr>
            <w:top w:val="none" w:sz="0" w:space="0" w:color="auto"/>
            <w:left w:val="none" w:sz="0" w:space="0" w:color="auto"/>
            <w:bottom w:val="none" w:sz="0" w:space="0" w:color="auto"/>
            <w:right w:val="none" w:sz="0" w:space="0" w:color="auto"/>
          </w:divBdr>
        </w:div>
      </w:divsChild>
    </w:div>
    <w:div w:id="1207789887">
      <w:bodyDiv w:val="1"/>
      <w:marLeft w:val="0"/>
      <w:marRight w:val="0"/>
      <w:marTop w:val="0"/>
      <w:marBottom w:val="0"/>
      <w:divBdr>
        <w:top w:val="none" w:sz="0" w:space="0" w:color="auto"/>
        <w:left w:val="none" w:sz="0" w:space="0" w:color="auto"/>
        <w:bottom w:val="none" w:sz="0" w:space="0" w:color="auto"/>
        <w:right w:val="none" w:sz="0" w:space="0" w:color="auto"/>
      </w:divBdr>
    </w:div>
    <w:div w:id="1213077400">
      <w:bodyDiv w:val="1"/>
      <w:marLeft w:val="0"/>
      <w:marRight w:val="0"/>
      <w:marTop w:val="0"/>
      <w:marBottom w:val="0"/>
      <w:divBdr>
        <w:top w:val="none" w:sz="0" w:space="0" w:color="auto"/>
        <w:left w:val="none" w:sz="0" w:space="0" w:color="auto"/>
        <w:bottom w:val="none" w:sz="0" w:space="0" w:color="auto"/>
        <w:right w:val="none" w:sz="0" w:space="0" w:color="auto"/>
      </w:divBdr>
    </w:div>
    <w:div w:id="1222012830">
      <w:bodyDiv w:val="1"/>
      <w:marLeft w:val="0"/>
      <w:marRight w:val="0"/>
      <w:marTop w:val="0"/>
      <w:marBottom w:val="0"/>
      <w:divBdr>
        <w:top w:val="none" w:sz="0" w:space="0" w:color="auto"/>
        <w:left w:val="none" w:sz="0" w:space="0" w:color="auto"/>
        <w:bottom w:val="none" w:sz="0" w:space="0" w:color="auto"/>
        <w:right w:val="none" w:sz="0" w:space="0" w:color="auto"/>
      </w:divBdr>
    </w:div>
    <w:div w:id="1262838000">
      <w:bodyDiv w:val="1"/>
      <w:marLeft w:val="0"/>
      <w:marRight w:val="0"/>
      <w:marTop w:val="0"/>
      <w:marBottom w:val="0"/>
      <w:divBdr>
        <w:top w:val="none" w:sz="0" w:space="0" w:color="auto"/>
        <w:left w:val="none" w:sz="0" w:space="0" w:color="auto"/>
        <w:bottom w:val="none" w:sz="0" w:space="0" w:color="auto"/>
        <w:right w:val="none" w:sz="0" w:space="0" w:color="auto"/>
      </w:divBdr>
    </w:div>
    <w:div w:id="1384133838">
      <w:bodyDiv w:val="1"/>
      <w:marLeft w:val="0"/>
      <w:marRight w:val="0"/>
      <w:marTop w:val="0"/>
      <w:marBottom w:val="0"/>
      <w:divBdr>
        <w:top w:val="none" w:sz="0" w:space="0" w:color="auto"/>
        <w:left w:val="none" w:sz="0" w:space="0" w:color="auto"/>
        <w:bottom w:val="none" w:sz="0" w:space="0" w:color="auto"/>
        <w:right w:val="none" w:sz="0" w:space="0" w:color="auto"/>
      </w:divBdr>
    </w:div>
    <w:div w:id="1400981849">
      <w:bodyDiv w:val="1"/>
      <w:marLeft w:val="0"/>
      <w:marRight w:val="0"/>
      <w:marTop w:val="0"/>
      <w:marBottom w:val="0"/>
      <w:divBdr>
        <w:top w:val="none" w:sz="0" w:space="0" w:color="auto"/>
        <w:left w:val="none" w:sz="0" w:space="0" w:color="auto"/>
        <w:bottom w:val="none" w:sz="0" w:space="0" w:color="auto"/>
        <w:right w:val="none" w:sz="0" w:space="0" w:color="auto"/>
      </w:divBdr>
    </w:div>
    <w:div w:id="1659922513">
      <w:bodyDiv w:val="1"/>
      <w:marLeft w:val="0"/>
      <w:marRight w:val="0"/>
      <w:marTop w:val="0"/>
      <w:marBottom w:val="0"/>
      <w:divBdr>
        <w:top w:val="none" w:sz="0" w:space="0" w:color="auto"/>
        <w:left w:val="none" w:sz="0" w:space="0" w:color="auto"/>
        <w:bottom w:val="none" w:sz="0" w:space="0" w:color="auto"/>
        <w:right w:val="none" w:sz="0" w:space="0" w:color="auto"/>
      </w:divBdr>
    </w:div>
    <w:div w:id="1738936813">
      <w:bodyDiv w:val="1"/>
      <w:marLeft w:val="0"/>
      <w:marRight w:val="0"/>
      <w:marTop w:val="0"/>
      <w:marBottom w:val="0"/>
      <w:divBdr>
        <w:top w:val="none" w:sz="0" w:space="0" w:color="auto"/>
        <w:left w:val="none" w:sz="0" w:space="0" w:color="auto"/>
        <w:bottom w:val="none" w:sz="0" w:space="0" w:color="auto"/>
        <w:right w:val="none" w:sz="0" w:space="0" w:color="auto"/>
      </w:divBdr>
    </w:div>
    <w:div w:id="1772967716">
      <w:bodyDiv w:val="1"/>
      <w:marLeft w:val="0"/>
      <w:marRight w:val="0"/>
      <w:marTop w:val="0"/>
      <w:marBottom w:val="0"/>
      <w:divBdr>
        <w:top w:val="none" w:sz="0" w:space="0" w:color="auto"/>
        <w:left w:val="none" w:sz="0" w:space="0" w:color="auto"/>
        <w:bottom w:val="none" w:sz="0" w:space="0" w:color="auto"/>
        <w:right w:val="none" w:sz="0" w:space="0" w:color="auto"/>
      </w:divBdr>
    </w:div>
    <w:div w:id="1804690152">
      <w:bodyDiv w:val="1"/>
      <w:marLeft w:val="0"/>
      <w:marRight w:val="0"/>
      <w:marTop w:val="0"/>
      <w:marBottom w:val="0"/>
      <w:divBdr>
        <w:top w:val="none" w:sz="0" w:space="0" w:color="auto"/>
        <w:left w:val="none" w:sz="0" w:space="0" w:color="auto"/>
        <w:bottom w:val="none" w:sz="0" w:space="0" w:color="auto"/>
        <w:right w:val="none" w:sz="0" w:space="0" w:color="auto"/>
      </w:divBdr>
      <w:divsChild>
        <w:div w:id="1579709497">
          <w:marLeft w:val="0"/>
          <w:marRight w:val="0"/>
          <w:marTop w:val="0"/>
          <w:marBottom w:val="0"/>
          <w:divBdr>
            <w:top w:val="none" w:sz="0" w:space="0" w:color="auto"/>
            <w:left w:val="none" w:sz="0" w:space="0" w:color="auto"/>
            <w:bottom w:val="none" w:sz="0" w:space="0" w:color="auto"/>
            <w:right w:val="none" w:sz="0" w:space="0" w:color="auto"/>
          </w:divBdr>
        </w:div>
      </w:divsChild>
    </w:div>
    <w:div w:id="1887523303">
      <w:bodyDiv w:val="1"/>
      <w:marLeft w:val="0"/>
      <w:marRight w:val="0"/>
      <w:marTop w:val="0"/>
      <w:marBottom w:val="0"/>
      <w:divBdr>
        <w:top w:val="none" w:sz="0" w:space="0" w:color="auto"/>
        <w:left w:val="none" w:sz="0" w:space="0" w:color="auto"/>
        <w:bottom w:val="none" w:sz="0" w:space="0" w:color="auto"/>
        <w:right w:val="none" w:sz="0" w:space="0" w:color="auto"/>
      </w:divBdr>
    </w:div>
    <w:div w:id="1898205806">
      <w:bodyDiv w:val="1"/>
      <w:marLeft w:val="0"/>
      <w:marRight w:val="0"/>
      <w:marTop w:val="0"/>
      <w:marBottom w:val="0"/>
      <w:divBdr>
        <w:top w:val="none" w:sz="0" w:space="0" w:color="auto"/>
        <w:left w:val="none" w:sz="0" w:space="0" w:color="auto"/>
        <w:bottom w:val="none" w:sz="0" w:space="0" w:color="auto"/>
        <w:right w:val="none" w:sz="0" w:space="0" w:color="auto"/>
      </w:divBdr>
    </w:div>
    <w:div w:id="2013683459">
      <w:bodyDiv w:val="1"/>
      <w:marLeft w:val="0"/>
      <w:marRight w:val="0"/>
      <w:marTop w:val="0"/>
      <w:marBottom w:val="0"/>
      <w:divBdr>
        <w:top w:val="none" w:sz="0" w:space="0" w:color="auto"/>
        <w:left w:val="none" w:sz="0" w:space="0" w:color="auto"/>
        <w:bottom w:val="none" w:sz="0" w:space="0" w:color="auto"/>
        <w:right w:val="none" w:sz="0" w:space="0" w:color="auto"/>
      </w:divBdr>
    </w:div>
    <w:div w:id="2031759877">
      <w:bodyDiv w:val="1"/>
      <w:marLeft w:val="0"/>
      <w:marRight w:val="0"/>
      <w:marTop w:val="0"/>
      <w:marBottom w:val="0"/>
      <w:divBdr>
        <w:top w:val="none" w:sz="0" w:space="0" w:color="auto"/>
        <w:left w:val="none" w:sz="0" w:space="0" w:color="auto"/>
        <w:bottom w:val="none" w:sz="0" w:space="0" w:color="auto"/>
        <w:right w:val="none" w:sz="0" w:space="0" w:color="auto"/>
      </w:divBdr>
    </w:div>
    <w:div w:id="2051491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nlinelibrary.wiley.com/doi/full/10.1111/jeb.13541?casa_token=UOuGBwgRKbEAAAAA%3AEssSensRbQTD_JO9D-YFF2CSQgEtKudEzLe_Jp80aT3Ea4qeiT9wp3aW1ZTBjNSmq9svtZ1GNKAToQ" TargetMode="External"/><Relationship Id="rId13" Type="http://schemas.openxmlformats.org/officeDocument/2006/relationships/image" Target="media/image4.e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nature.com/articles/ncomms129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yperlink" Target="https://doi.org/10.1016/j.tree.2019.07.018" TargetMode="External"/><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onlinelibrary.wiley.com/doi/full/10.1111/jeb.13541?casa_token=UOuGBwgRKbEAAAAA%3AEssSensRbQTD_JO9D-YFF2CSQgEtKudEzLe_Jp80aT3Ea4qeiT9wp3aW1ZTBjNSmq9svtZ1GNKAToQ" TargetMode="Externa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71A16-9407-3A4F-985A-CAD2AC8B8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36</Pages>
  <Words>26355</Words>
  <Characters>150227</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Luisa Martin Cerezo</dc:creator>
  <cp:keywords/>
  <dc:description/>
  <cp:lastModifiedBy>Steep, Alexander</cp:lastModifiedBy>
  <cp:revision>5</cp:revision>
  <cp:lastPrinted>2022-01-24T21:28:00Z</cp:lastPrinted>
  <dcterms:created xsi:type="dcterms:W3CDTF">2022-01-25T10:29:00Z</dcterms:created>
  <dcterms:modified xsi:type="dcterms:W3CDTF">2022-02-01T15:58:00Z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https://csl.mendeley.com/styles/33496381/apa-4</vt:lpwstr>
  </property>
  <property fmtid="{D5CDD505-2E9C-101B-9397-08002B2CF9AE}" pid="7" name="Mendeley Recent Style Name 2_1">
    <vt:lpwstr>American Psychological Association 6th edition - Maria Luisa Martín Cerezo</vt:lpwstr>
  </property>
  <property fmtid="{D5CDD505-2E9C-101B-9397-08002B2CF9AE}" pid="8" name="Mendeley Recent Style Id 3_1">
    <vt:lpwstr>http://csl.mendeley.com/styles/33496381/apa-2</vt:lpwstr>
  </property>
  <property fmtid="{D5CDD505-2E9C-101B-9397-08002B2CF9AE}" pid="9" name="Mendeley Recent Style Name 3_1">
    <vt:lpwstr>American Psychological Association 6th edition - Maria Luisa Martín Cerezo</vt:lpwstr>
  </property>
  <property fmtid="{D5CDD505-2E9C-101B-9397-08002B2CF9AE}" pid="10" name="Mendeley Recent Style Id 4_1">
    <vt:lpwstr>https://csl.mendeley.com/styles/33496381/apa-2</vt:lpwstr>
  </property>
  <property fmtid="{D5CDD505-2E9C-101B-9397-08002B2CF9AE}" pid="11" name="Mendeley Recent Style Name 4_1">
    <vt:lpwstr>American Psychological Association 6th edition - Maria Luisa Martín Cerezo</vt:lpwstr>
  </property>
  <property fmtid="{D5CDD505-2E9C-101B-9397-08002B2CF9AE}" pid="12" name="Mendeley Recent Style Id 5_1">
    <vt:lpwstr>http://csl.mendeley.com/styles/33496381/apa-3</vt:lpwstr>
  </property>
  <property fmtid="{D5CDD505-2E9C-101B-9397-08002B2CF9AE}" pid="13" name="Mendeley Recent Style Name 5_1">
    <vt:lpwstr>American Psychological Association 6th edition - Maria Luisa Martín Cerezo</vt:lpwstr>
  </property>
  <property fmtid="{D5CDD505-2E9C-101B-9397-08002B2CF9AE}" pid="14" name="Mendeley Recent Style Id 6_1">
    <vt:lpwstr>http://csl.mendeley.com/styles/33496381/apa-4</vt:lpwstr>
  </property>
  <property fmtid="{D5CDD505-2E9C-101B-9397-08002B2CF9AE}" pid="15" name="Mendeley Recent Style Name 6_1">
    <vt:lpwstr>American Psychological Association 6th edition - Maria Luisa Martín Cerezo</vt:lpwstr>
  </property>
  <property fmtid="{D5CDD505-2E9C-101B-9397-08002B2CF9AE}" pid="16" name="Mendeley Recent Style Id 7_1">
    <vt:lpwstr>http://www.zotero.org/styles/chicago-author-date</vt:lpwstr>
  </property>
  <property fmtid="{D5CDD505-2E9C-101B-9397-08002B2CF9AE}" pid="17" name="Mendeley Recent Style Name 7_1">
    <vt:lpwstr>Chicago Manual of Style 17th edition (author-date)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d4a7b365-7638-3199-870b-f66ad1e6eb75</vt:lpwstr>
  </property>
  <property fmtid="{D5CDD505-2E9C-101B-9397-08002B2CF9AE}" pid="24" name="Mendeley Citation Style_1">
    <vt:lpwstr>http://www.zotero.org/styles/apa</vt:lpwstr>
  </property>
</Properties>
</file>